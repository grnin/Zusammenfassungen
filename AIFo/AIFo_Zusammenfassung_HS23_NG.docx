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8461B" w14:textId="0E96D5B9" w:rsidR="00FF590B" w:rsidRPr="008610D1" w:rsidRDefault="00DA66ED" w:rsidP="00CF0049">
      <w:pPr>
        <w:pStyle w:val="berschrift1"/>
        <w:rPr>
          <w:rStyle w:val="Hervorhebung"/>
          <w:b/>
          <w:i w:val="0"/>
        </w:rPr>
      </w:pPr>
      <w:r w:rsidRPr="008610D1">
        <w:rPr>
          <w:rStyle w:val="Hervorhebung"/>
          <w:b/>
          <w:i w:val="0"/>
        </w:rPr>
        <w:t xml:space="preserve">AI Foundations | </w:t>
      </w:r>
      <w:r w:rsidR="00CF0049" w:rsidRPr="008610D1">
        <w:rPr>
          <w:rStyle w:val="Hervorhebung"/>
          <w:b/>
          <w:i w:val="0"/>
        </w:rPr>
        <w:t>A</w:t>
      </w:r>
      <w:r w:rsidR="00D404E3">
        <w:rPr>
          <w:rStyle w:val="Hervorhebung"/>
          <w:b/>
          <w:i w:val="0"/>
        </w:rPr>
        <w:t>I</w:t>
      </w:r>
      <w:r w:rsidR="00CF0049" w:rsidRPr="008610D1">
        <w:rPr>
          <w:rStyle w:val="Hervorhebung"/>
          <w:b/>
          <w:i w:val="0"/>
        </w:rPr>
        <w:t>F</w:t>
      </w:r>
      <w:r w:rsidRPr="008610D1">
        <w:rPr>
          <w:rStyle w:val="Hervorhebung"/>
          <w:b/>
          <w:i w:val="0"/>
        </w:rPr>
        <w:t>o</w:t>
      </w:r>
    </w:p>
    <w:p w14:paraId="05A29BAC" w14:textId="08C352D6" w:rsidR="00DA66ED" w:rsidRPr="008610D1" w:rsidRDefault="00DA66ED" w:rsidP="00DA66ED">
      <w:pPr>
        <w:rPr>
          <w:rFonts w:ascii="JetBrains Mono" w:hAnsi="JetBrains Mono" w:cs="JetBrains Mono"/>
          <w:color w:val="29769E" w:themeColor="accent1" w:themeTint="BF"/>
        </w:rPr>
      </w:pPr>
      <w:proofErr w:type="spellStart"/>
      <w:r w:rsidRPr="008610D1">
        <w:rPr>
          <w:rFonts w:ascii="JetBrains Mono" w:hAnsi="JetBrains Mono" w:cs="JetBrains Mono"/>
          <w:color w:val="29769E" w:themeColor="accent1" w:themeTint="BF"/>
        </w:rPr>
        <w:t>Zusammenfassung</w:t>
      </w:r>
      <w:proofErr w:type="spellEnd"/>
    </w:p>
    <w:p w14:paraId="7F736571" w14:textId="77777777" w:rsidR="00D91AF3" w:rsidRPr="008610D1" w:rsidRDefault="00D91AF3" w:rsidP="00DA66ED">
      <w:pPr>
        <w:rPr>
          <w:rFonts w:ascii="JetBrains Mono" w:hAnsi="JetBrains Mono" w:cs="JetBrains Mono"/>
          <w:color w:val="29769E" w:themeColor="accent1" w:themeTint="BF"/>
        </w:rPr>
      </w:pPr>
    </w:p>
    <w:p w14:paraId="09FB396C" w14:textId="7DBEDAA2" w:rsidR="002F16F5" w:rsidRPr="008610D1" w:rsidRDefault="002F16F5" w:rsidP="002F16F5">
      <w:pPr>
        <w:pStyle w:val="berschrift2"/>
      </w:pPr>
      <w:r w:rsidRPr="008610D1">
        <w:t>history</w:t>
      </w:r>
    </w:p>
    <w:p w14:paraId="7AD1818C" w14:textId="41537AD5" w:rsidR="00992885" w:rsidRPr="008610D1" w:rsidRDefault="00F6111E" w:rsidP="00992885">
      <w:r w:rsidRPr="008610D1">
        <w:t xml:space="preserve">AI is a bigger concept to create intelligent machines that can </w:t>
      </w:r>
      <w:r w:rsidRPr="008610D1">
        <w:rPr>
          <w:rStyle w:val="Hervorhebung"/>
        </w:rPr>
        <w:t>simulate human thinking</w:t>
      </w:r>
      <w:r w:rsidRPr="008610D1">
        <w:t>.</w:t>
      </w:r>
      <w:r w:rsidR="000B7052" w:rsidRPr="008610D1">
        <w:t xml:space="preserve"> </w:t>
      </w:r>
      <w:r w:rsidR="00A95D1D" w:rsidRPr="008610D1">
        <w:t xml:space="preserve">We focus on algorithms and applications where a </w:t>
      </w:r>
      <w:r w:rsidR="00A95D1D" w:rsidRPr="008610D1">
        <w:rPr>
          <w:rStyle w:val="Hervorhebung"/>
        </w:rPr>
        <w:t>computer learns from data</w:t>
      </w:r>
      <w:r w:rsidR="00B41E03" w:rsidRPr="008610D1">
        <w:rPr>
          <w:rStyle w:val="Hervorhebung"/>
        </w:rPr>
        <w:t xml:space="preserve"> without being programmed explicitly</w:t>
      </w:r>
      <w:r w:rsidR="00A95D1D" w:rsidRPr="008610D1">
        <w:t xml:space="preserve">. This is called </w:t>
      </w:r>
      <w:r w:rsidR="00A95D1D" w:rsidRPr="008610D1">
        <w:rPr>
          <w:rStyle w:val="Hervorhebung"/>
        </w:rPr>
        <w:t>machine Learning (ML)</w:t>
      </w:r>
      <w:r w:rsidR="000B7052" w:rsidRPr="008610D1">
        <w:t>.</w:t>
      </w:r>
    </w:p>
    <w:p w14:paraId="7C907DC0" w14:textId="56EF272C" w:rsidR="002B31DA" w:rsidRPr="008610D1" w:rsidRDefault="002B31DA" w:rsidP="00D43C6D">
      <w:pPr>
        <w:pStyle w:val="berschrift3"/>
      </w:pPr>
      <w:r w:rsidRPr="008610D1">
        <w:t>The Mechanical Turk</w:t>
      </w:r>
    </w:p>
    <w:p w14:paraId="4061E781" w14:textId="4C23505C" w:rsidR="002B31DA" w:rsidRPr="008610D1" w:rsidRDefault="002B31DA" w:rsidP="00992885">
      <w:r w:rsidRPr="008610D1">
        <w:t>A fraudulent chess-playing machine constructed in 1770 which appeare</w:t>
      </w:r>
      <w:r w:rsidR="00D7171F" w:rsidRPr="008610D1">
        <w:t>d to be able to play a strong game of chess against a human opponent (There was a person hidden inside)</w:t>
      </w:r>
    </w:p>
    <w:p w14:paraId="742CC713" w14:textId="3DEDC4DA" w:rsidR="00D7171F" w:rsidRPr="008610D1" w:rsidRDefault="00D43C6D" w:rsidP="00D43C6D">
      <w:pPr>
        <w:pStyle w:val="berschrift3"/>
      </w:pPr>
      <w:r w:rsidRPr="008610D1">
        <w:t>What is a Computer?</w:t>
      </w:r>
    </w:p>
    <w:p w14:paraId="6A996426" w14:textId="35B197B2" w:rsidR="00D43C6D" w:rsidRPr="008610D1" w:rsidRDefault="00D43C6D" w:rsidP="00992885">
      <w:r w:rsidRPr="008610D1">
        <w:t>Everything that has encoded information belongs to Informatics. However, not everything that belongs to Informatics is a computer. A computer needs to be able to compute something. It performs a mapping from input to output</w:t>
      </w:r>
      <w:r w:rsidR="00B41E03" w:rsidRPr="008610D1">
        <w:t xml:space="preserve"> (Input – Processing – Output</w:t>
      </w:r>
      <w:r w:rsidR="00A0072A" w:rsidRPr="008610D1">
        <w:t>).</w:t>
      </w:r>
    </w:p>
    <w:p w14:paraId="1D5B4514" w14:textId="07D7B617" w:rsidR="00B41E03" w:rsidRPr="008610D1" w:rsidRDefault="00B41E03" w:rsidP="00B41E03">
      <w:pPr>
        <w:pStyle w:val="Aufzhlung"/>
      </w:pPr>
      <w:r w:rsidRPr="008610D1">
        <w:rPr>
          <w:rStyle w:val="Hervorhebung"/>
        </w:rPr>
        <w:t>Input:</w:t>
      </w:r>
      <w:r w:rsidRPr="008610D1">
        <w:t xml:space="preserve"> Any sort of data/information </w:t>
      </w:r>
      <w:r w:rsidRPr="008610D1">
        <w:rPr>
          <w:rStyle w:val="ZustzlicherHinweisZchn"/>
        </w:rPr>
        <w:t>sensory inputs, bits, mechanical configuration, …</w:t>
      </w:r>
    </w:p>
    <w:p w14:paraId="09A8AF87" w14:textId="36D92C57" w:rsidR="00B41E03" w:rsidRPr="008610D1" w:rsidRDefault="00B41E03" w:rsidP="00B41E03">
      <w:pPr>
        <w:pStyle w:val="Aufzhlung"/>
      </w:pPr>
      <w:r w:rsidRPr="008610D1">
        <w:rPr>
          <w:rStyle w:val="Hervorhebung"/>
        </w:rPr>
        <w:t>Processing:</w:t>
      </w:r>
      <w:r w:rsidRPr="008610D1">
        <w:t xml:space="preserve"> Any sort of non-trivial “calculation” (mapping) or information processing</w:t>
      </w:r>
    </w:p>
    <w:p w14:paraId="3DB59E24" w14:textId="56C47FF4" w:rsidR="00842795" w:rsidRPr="008610D1" w:rsidRDefault="00B41E03" w:rsidP="00842795">
      <w:pPr>
        <w:pStyle w:val="Aufzhlung"/>
      </w:pPr>
      <w:r w:rsidRPr="008610D1">
        <w:rPr>
          <w:rStyle w:val="Hervorhebung"/>
        </w:rPr>
        <w:t>Output:</w:t>
      </w:r>
      <w:r w:rsidRPr="008610D1">
        <w:t xml:space="preserve"> Any sort of response </w:t>
      </w:r>
      <w:r w:rsidRPr="008610D1">
        <w:rPr>
          <w:rStyle w:val="ZustzlicherHinweisZchn"/>
        </w:rPr>
        <w:t>data, actions, new stat of a system, …</w:t>
      </w:r>
    </w:p>
    <w:p w14:paraId="43A30753" w14:textId="373FD904" w:rsidR="00842795" w:rsidRPr="008610D1" w:rsidRDefault="0014479B" w:rsidP="00842795">
      <w:r w:rsidRPr="008610D1">
        <w:t xml:space="preserve">There </w:t>
      </w:r>
      <w:proofErr w:type="gramStart"/>
      <w:r w:rsidRPr="008610D1">
        <w:t>are</w:t>
      </w:r>
      <w:proofErr w:type="gramEnd"/>
      <w:r w:rsidRPr="008610D1">
        <w:t xml:space="preserve"> biological, biologically inspired, electronic, mechanical, … Computers. </w:t>
      </w:r>
      <w:r w:rsidR="008161E7" w:rsidRPr="008610D1">
        <w:br/>
      </w:r>
      <w:r w:rsidRPr="008610D1">
        <w:rPr>
          <w:rStyle w:val="ZustzlicherHinweisZchn"/>
          <w:b/>
          <w:bCs/>
          <w:color w:val="29769E" w:themeColor="accent1" w:themeTint="BF"/>
        </w:rPr>
        <w:t>Examples:</w:t>
      </w:r>
      <w:r w:rsidRPr="008610D1">
        <w:rPr>
          <w:rStyle w:val="ZustzlicherHinweisZchn"/>
          <w:color w:val="29769E" w:themeColor="accent1" w:themeTint="BF"/>
        </w:rPr>
        <w:t xml:space="preserve"> </w:t>
      </w:r>
      <w:r w:rsidRPr="008610D1">
        <w:rPr>
          <w:rStyle w:val="ZustzlicherHinweisZchn"/>
        </w:rPr>
        <w:t>Microprocessors, “computers”, CPU, Mechanical implementations of transformations, the brain, …</w:t>
      </w:r>
    </w:p>
    <w:p w14:paraId="59C212A6" w14:textId="29E937F8" w:rsidR="008161E7" w:rsidRPr="008610D1" w:rsidRDefault="00CA1C2D" w:rsidP="00842795">
      <w:r w:rsidRPr="008610D1">
        <w:t>The oldest known analogue computer is the “Antikythera Mechanism” which was created around 100 BC. It was used to calculate astronomic positions and eclipses decades in advance.</w:t>
      </w:r>
    </w:p>
    <w:p w14:paraId="19583C84" w14:textId="21EC02EE" w:rsidR="006246A3" w:rsidRPr="008610D1" w:rsidRDefault="006246A3" w:rsidP="006246A3">
      <w:pPr>
        <w:pStyle w:val="berschrift3"/>
      </w:pPr>
      <w:r w:rsidRPr="008610D1">
        <w:t>The most important developments in information science in the last centuries</w:t>
      </w:r>
    </w:p>
    <w:p w14:paraId="08A874BB" w14:textId="3E32E4B4" w:rsidR="006246A3" w:rsidRPr="008610D1" w:rsidRDefault="006246A3" w:rsidP="006B7077">
      <w:pPr>
        <w:pStyle w:val="Aufzhlung"/>
        <w:rPr>
          <w:rStyle w:val="ZustzlicherHinweisZchn"/>
        </w:rPr>
      </w:pPr>
      <w:r w:rsidRPr="008610D1">
        <w:rPr>
          <w:rStyle w:val="Hervorhebung"/>
        </w:rPr>
        <w:t>Shift from Analog to Digital</w:t>
      </w:r>
      <w:r w:rsidR="006B7077" w:rsidRPr="008610D1">
        <w:t xml:space="preserve"> Data Transmission and Storage </w:t>
      </w:r>
      <w:r w:rsidR="006B7077" w:rsidRPr="008610D1">
        <w:rPr>
          <w:rStyle w:val="ZustzlicherHinweisZchn"/>
        </w:rPr>
        <w:t>Signal Processing</w:t>
      </w:r>
    </w:p>
    <w:p w14:paraId="6CBC5B27" w14:textId="646AC826" w:rsidR="006B7077" w:rsidRPr="008610D1" w:rsidRDefault="006B7077" w:rsidP="006B7077">
      <w:pPr>
        <w:pStyle w:val="Aufzhlung"/>
      </w:pPr>
      <w:r w:rsidRPr="008610D1">
        <w:rPr>
          <w:rStyle w:val="Hervorhebung"/>
        </w:rPr>
        <w:t>Separation of Hardware and Software</w:t>
      </w:r>
      <w:r w:rsidRPr="008610D1">
        <w:t xml:space="preserve"> Information Processing </w:t>
      </w:r>
      <w:r w:rsidRPr="008610D1">
        <w:rPr>
          <w:rStyle w:val="ZustzlicherHinweisZchn"/>
        </w:rPr>
        <w:t>Computation</w:t>
      </w:r>
    </w:p>
    <w:p w14:paraId="12DCA310" w14:textId="1B804DA6" w:rsidR="006246A3" w:rsidRPr="008610D1" w:rsidRDefault="00092FCA" w:rsidP="006246A3">
      <w:r w:rsidRPr="008610D1">
        <w:t>Deep Implications: Programs are data, Algorithms can operate on programs</w:t>
      </w:r>
      <w:r w:rsidR="007C486D" w:rsidRPr="008610D1">
        <w:t>.</w:t>
      </w:r>
    </w:p>
    <w:p w14:paraId="528389EB" w14:textId="60844EB0" w:rsidR="007F0A26" w:rsidRPr="008610D1" w:rsidRDefault="007047CA" w:rsidP="007F0A26">
      <w:pPr>
        <w:pStyle w:val="berschrift3"/>
      </w:pPr>
      <w:r w:rsidRPr="008610D1">
        <w:rPr>
          <w:noProof/>
        </w:rPr>
        <w:drawing>
          <wp:anchor distT="0" distB="0" distL="114300" distR="114300" simplePos="0" relativeHeight="251658240" behindDoc="0" locked="0" layoutInCell="1" allowOverlap="1" wp14:anchorId="03A69DA1" wp14:editId="564A8FEA">
            <wp:simplePos x="0" y="0"/>
            <wp:positionH relativeFrom="margin">
              <wp:posOffset>4654550</wp:posOffset>
            </wp:positionH>
            <wp:positionV relativeFrom="paragraph">
              <wp:posOffset>3175</wp:posOffset>
            </wp:positionV>
            <wp:extent cx="1991995" cy="1290320"/>
            <wp:effectExtent l="0" t="0" r="8255" b="5080"/>
            <wp:wrapSquare wrapText="bothSides"/>
            <wp:docPr id="1837144098" name="Grafik 1837144098"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4098" name="Grafik 1" descr="Ein Bild, das Text, Screenshot, Diagramm, Schrift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1991995" cy="1290320"/>
                    </a:xfrm>
                    <a:prstGeom prst="rect">
                      <a:avLst/>
                    </a:prstGeom>
                  </pic:spPr>
                </pic:pic>
              </a:graphicData>
            </a:graphic>
            <wp14:sizeRelH relativeFrom="margin">
              <wp14:pctWidth>0</wp14:pctWidth>
            </wp14:sizeRelH>
            <wp14:sizeRelV relativeFrom="margin">
              <wp14:pctHeight>0</wp14:pctHeight>
            </wp14:sizeRelV>
          </wp:anchor>
        </w:drawing>
      </w:r>
      <w:r w:rsidR="007F0A26" w:rsidRPr="008610D1">
        <w:t>Turing Test (AKA Imitation game), 1950</w:t>
      </w:r>
    </w:p>
    <w:p w14:paraId="503B60BC" w14:textId="0FBDACD0" w:rsidR="007F0A26" w:rsidRPr="008610D1" w:rsidRDefault="007F0A26" w:rsidP="007F0A26">
      <w:r w:rsidRPr="008610D1">
        <w:t xml:space="preserve">A way to test </w:t>
      </w:r>
      <w:r w:rsidRPr="008610D1">
        <w:rPr>
          <w:rStyle w:val="Hervorhebung"/>
        </w:rPr>
        <w:t>whether a machine has human intelligence or not</w:t>
      </w:r>
      <w:r w:rsidR="000C6EE2" w:rsidRPr="008610D1">
        <w:rPr>
          <w:rStyle w:val="Hervorhebung"/>
        </w:rPr>
        <w:t>.</w:t>
      </w:r>
      <w:r w:rsidR="000C6EE2" w:rsidRPr="008610D1">
        <w:t xml:space="preserve"> A</w:t>
      </w:r>
      <w:r w:rsidR="000376FD" w:rsidRPr="008610D1">
        <w:t xml:space="preserve">n Interrogator </w:t>
      </w:r>
      <w:r w:rsidR="00E468B7" w:rsidRPr="008610D1">
        <w:t>must</w:t>
      </w:r>
      <w:r w:rsidR="000376FD" w:rsidRPr="008610D1">
        <w:t xml:space="preserve"> find out via asked questions if </w:t>
      </w:r>
      <w:r w:rsidR="005B38A4" w:rsidRPr="008610D1">
        <w:t>a Machine or a Human answers him. The AI is intelligent if the human does not recognize it.</w:t>
      </w:r>
      <w:r w:rsidR="007047CA" w:rsidRPr="008610D1">
        <w:rPr>
          <w:noProof/>
        </w:rPr>
        <w:t xml:space="preserve"> </w:t>
      </w:r>
    </w:p>
    <w:p w14:paraId="26E30AAB" w14:textId="77777777" w:rsidR="00E468B7" w:rsidRPr="008610D1" w:rsidRDefault="00E468B7" w:rsidP="00E468B7">
      <w:pPr>
        <w:pStyle w:val="berschrift6"/>
      </w:pPr>
      <w:r w:rsidRPr="008610D1">
        <w:t xml:space="preserve">There are some limitations: </w:t>
      </w:r>
    </w:p>
    <w:p w14:paraId="087B3352" w14:textId="08189829" w:rsidR="00E468B7" w:rsidRPr="008610D1" w:rsidRDefault="00E468B7" w:rsidP="00E468B7">
      <w:pPr>
        <w:pStyle w:val="Aufzhlung"/>
      </w:pPr>
      <w:r w:rsidRPr="008610D1">
        <w:t xml:space="preserve">The result </w:t>
      </w:r>
      <w:r w:rsidRPr="008610D1">
        <w:rPr>
          <w:rStyle w:val="Hervorhebung"/>
        </w:rPr>
        <w:t>depends on the tester</w:t>
      </w:r>
      <w:r w:rsidR="00D034A6" w:rsidRPr="008610D1">
        <w:t>.</w:t>
      </w:r>
    </w:p>
    <w:p w14:paraId="111D7762" w14:textId="32920E93" w:rsidR="00E468B7" w:rsidRPr="008610D1" w:rsidRDefault="00E468B7" w:rsidP="00E468B7">
      <w:pPr>
        <w:pStyle w:val="Aufzhlung"/>
      </w:pPr>
      <w:r w:rsidRPr="008610D1">
        <w:t xml:space="preserve">A machine can </w:t>
      </w:r>
      <w:r w:rsidRPr="008610D1">
        <w:rPr>
          <w:rStyle w:val="Hervorhebung"/>
        </w:rPr>
        <w:t>imitate a human without having any understanding</w:t>
      </w:r>
      <w:r w:rsidRPr="008610D1">
        <w:t xml:space="preserve"> of what it is saying (ChatGPT)</w:t>
      </w:r>
      <w:r w:rsidR="00D034A6" w:rsidRPr="008610D1">
        <w:t>.</w:t>
      </w:r>
    </w:p>
    <w:p w14:paraId="429993C2" w14:textId="2845E14A" w:rsidR="008161E7" w:rsidRPr="008610D1" w:rsidRDefault="00E468B7" w:rsidP="00E468B7">
      <w:pPr>
        <w:pStyle w:val="Aufzhlung"/>
      </w:pPr>
      <w:r w:rsidRPr="008610D1">
        <w:t xml:space="preserve">An intelligent system that </w:t>
      </w:r>
      <w:r w:rsidRPr="008610D1">
        <w:rPr>
          <w:rStyle w:val="Hervorhebung"/>
        </w:rPr>
        <w:t>solves a complex problem</w:t>
      </w:r>
      <w:r w:rsidRPr="008610D1">
        <w:t xml:space="preserve"> (too difficult for a human) would </w:t>
      </w:r>
      <w:r w:rsidRPr="008610D1">
        <w:rPr>
          <w:rStyle w:val="Hervorhebung"/>
        </w:rPr>
        <w:t>fail</w:t>
      </w:r>
      <w:r w:rsidRPr="008610D1">
        <w:t xml:space="preserve"> the test</w:t>
      </w:r>
      <w:r w:rsidR="00D034A6" w:rsidRPr="008610D1">
        <w:t>.</w:t>
      </w:r>
    </w:p>
    <w:p w14:paraId="3E80C21A" w14:textId="390CFEA7" w:rsidR="00D74BAE" w:rsidRPr="008610D1" w:rsidRDefault="00756895" w:rsidP="00756895">
      <w:pPr>
        <w:pStyle w:val="berschrift3"/>
      </w:pPr>
      <w:r w:rsidRPr="008610D1">
        <w:t>Why did the deep-learning revolution start only recently?</w:t>
      </w:r>
    </w:p>
    <w:p w14:paraId="0D185B61" w14:textId="7D0AD3FF" w:rsidR="00756895" w:rsidRPr="008610D1" w:rsidRDefault="006E1C81" w:rsidP="006E1C81">
      <w:pPr>
        <w:pStyle w:val="Aufzhlung"/>
      </w:pPr>
      <w:r w:rsidRPr="008610D1">
        <w:t xml:space="preserve">Someone had to try </w:t>
      </w:r>
      <w:r w:rsidRPr="008610D1">
        <w:rPr>
          <w:rStyle w:val="Hervorhebung"/>
        </w:rPr>
        <w:t>and</w:t>
      </w:r>
      <w:r w:rsidRPr="008610D1">
        <w:t xml:space="preserve"> succeed</w:t>
      </w:r>
    </w:p>
    <w:p w14:paraId="2C2CB438" w14:textId="22B0B3F0" w:rsidR="006E1C81" w:rsidRPr="008610D1" w:rsidRDefault="006E1C81" w:rsidP="006E1C81">
      <w:pPr>
        <w:pStyle w:val="Aufzhlung"/>
      </w:pPr>
      <w:r w:rsidRPr="008610D1">
        <w:t xml:space="preserve">Computing </w:t>
      </w:r>
      <w:r w:rsidRPr="008610D1">
        <w:rPr>
          <w:rStyle w:val="Hervorhebung"/>
        </w:rPr>
        <w:t>Power</w:t>
      </w:r>
      <w:r w:rsidRPr="008610D1">
        <w:t xml:space="preserve"> was </w:t>
      </w:r>
      <w:r w:rsidRPr="008610D1">
        <w:rPr>
          <w:rStyle w:val="Hervorhebung"/>
        </w:rPr>
        <w:t>too low</w:t>
      </w:r>
    </w:p>
    <w:p w14:paraId="7441096D" w14:textId="0EA35831" w:rsidR="006E1C81" w:rsidRPr="008610D1" w:rsidRDefault="006E1C81" w:rsidP="006E1C81">
      <w:pPr>
        <w:pStyle w:val="Aufzhlung"/>
      </w:pPr>
      <w:r w:rsidRPr="008610D1">
        <w:t xml:space="preserve">The </w:t>
      </w:r>
      <w:r w:rsidRPr="008610D1">
        <w:rPr>
          <w:rStyle w:val="Hervorhebung"/>
        </w:rPr>
        <w:t>Amount of data</w:t>
      </w:r>
      <w:r w:rsidRPr="008610D1">
        <w:t xml:space="preserve"> was </w:t>
      </w:r>
      <w:r w:rsidRPr="008610D1">
        <w:rPr>
          <w:rStyle w:val="Hervorhebung"/>
        </w:rPr>
        <w:t>too small</w:t>
      </w:r>
    </w:p>
    <w:p w14:paraId="298A08D8" w14:textId="011B0FB5" w:rsidR="006E1C81" w:rsidRPr="00A53124" w:rsidRDefault="006E1C81" w:rsidP="006E1C81">
      <w:pPr>
        <w:pStyle w:val="Aufzhlung"/>
        <w:rPr>
          <w:rStyle w:val="Hervorhebung"/>
          <w:b w:val="0"/>
          <w:i w:val="0"/>
          <w:color w:val="auto"/>
        </w:rPr>
      </w:pPr>
      <w:r w:rsidRPr="008610D1">
        <w:t xml:space="preserve">Data was </w:t>
      </w:r>
      <w:r w:rsidRPr="008610D1">
        <w:rPr>
          <w:rStyle w:val="Hervorhebung"/>
        </w:rPr>
        <w:t>not shared</w:t>
      </w:r>
    </w:p>
    <w:p w14:paraId="77359B6B" w14:textId="1D1C430B" w:rsidR="00A53124" w:rsidRDefault="006815B5" w:rsidP="00A53124">
      <w:pPr>
        <w:pStyle w:val="berschrift2"/>
      </w:pPr>
      <w:r>
        <w:lastRenderedPageBreak/>
        <w:t>Natural Language processing (NLP), embeddings</w:t>
      </w:r>
    </w:p>
    <w:p w14:paraId="51108B9C" w14:textId="770A092D" w:rsidR="006815B5" w:rsidRDefault="00CB59EC" w:rsidP="00CB59EC">
      <w:pPr>
        <w:pStyle w:val="berschrift3"/>
      </w:pPr>
      <w:r>
        <w:t>The 4 Ingredients of Machine-Learning</w:t>
      </w:r>
    </w:p>
    <w:p w14:paraId="76577144" w14:textId="4BCCEEC8" w:rsidR="00CB59EC" w:rsidRDefault="00CB59EC" w:rsidP="00CB59EC">
      <w:pPr>
        <w:pStyle w:val="Aufzhlung"/>
      </w:pPr>
      <w:r w:rsidRPr="00615B7A">
        <w:rPr>
          <w:rStyle w:val="Hervorhebung"/>
        </w:rPr>
        <w:t>Data</w:t>
      </w:r>
      <w:r w:rsidR="00615B7A" w:rsidRPr="00615B7A">
        <w:rPr>
          <w:rStyle w:val="Hervorhebung"/>
        </w:rPr>
        <w:t>:</w:t>
      </w:r>
      <w:r>
        <w:t xml:space="preserve"> </w:t>
      </w:r>
      <w:r w:rsidR="00615B7A">
        <w:t xml:space="preserve">Dataset </w:t>
      </w:r>
      <w:r>
        <w:t>including pre-processing</w:t>
      </w:r>
    </w:p>
    <w:p w14:paraId="67ED89E1" w14:textId="63546050" w:rsidR="00615B7A" w:rsidRDefault="00CB59EC" w:rsidP="00615B7A">
      <w:pPr>
        <w:pStyle w:val="Aufzhlung"/>
      </w:pPr>
      <w:r w:rsidRPr="00615B7A">
        <w:rPr>
          <w:rStyle w:val="Hervorhebung"/>
        </w:rPr>
        <w:t>Cost-Function (Loss):</w:t>
      </w:r>
      <w:r>
        <w:t xml:space="preserve"> A formal expression for “good” and “bad” (MSE)</w:t>
      </w:r>
    </w:p>
    <w:p w14:paraId="090EA378" w14:textId="625F03ED" w:rsidR="00615B7A" w:rsidRDefault="00615B7A" w:rsidP="00615B7A">
      <w:pPr>
        <w:pStyle w:val="Aufzhlung"/>
      </w:pPr>
      <w:r>
        <w:rPr>
          <w:rStyle w:val="Hervorhebung"/>
        </w:rPr>
        <w:t>Model:</w:t>
      </w:r>
      <w:r>
        <w:t xml:space="preserve"> </w:t>
      </w:r>
      <w:r w:rsidR="00D32B12">
        <w:t xml:space="preserve">From linear model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008D5841">
        <w:t xml:space="preserve"> to a million-parameter Neural Network.</w:t>
      </w:r>
    </w:p>
    <w:p w14:paraId="448DF56F" w14:textId="53EE96A9" w:rsidR="00127166" w:rsidRDefault="008D5841" w:rsidP="00127166">
      <w:pPr>
        <w:pStyle w:val="Aufzhlung"/>
      </w:pPr>
      <w:r>
        <w:rPr>
          <w:rStyle w:val="Hervorhebung"/>
        </w:rPr>
        <w:t>Optimization Procedure:</w:t>
      </w:r>
      <w:r>
        <w:t xml:space="preserve"> An algorithm </w:t>
      </w:r>
      <w:r w:rsidR="00BC1102">
        <w:t>that changes the parameters of the model such that the cost-function is minimized. (SGD)</w:t>
      </w:r>
    </w:p>
    <w:p w14:paraId="1DE75180" w14:textId="516AEE9E" w:rsidR="003E0B02" w:rsidRDefault="00DD5851" w:rsidP="00DD5851">
      <w:pPr>
        <w:pStyle w:val="berschrift3"/>
      </w:pPr>
      <w:r>
        <w:t>How to represent words in a computer</w:t>
      </w:r>
    </w:p>
    <w:p w14:paraId="241B99C7" w14:textId="30B53C1D" w:rsidR="00DD5851" w:rsidRDefault="00DD5851" w:rsidP="00DD5851">
      <w:r>
        <w:t xml:space="preserve">The meaning of words can be represented using </w:t>
      </w:r>
      <w:r w:rsidRPr="00F61718">
        <w:rPr>
          <w:rStyle w:val="Hervorhebung"/>
        </w:rPr>
        <w:t>vectors</w:t>
      </w:r>
      <w:r>
        <w:t>.</w:t>
      </w:r>
    </w:p>
    <w:p w14:paraId="210DC5A8" w14:textId="3EAF5E01" w:rsidR="00F61718" w:rsidRDefault="00F61718" w:rsidP="00F61718">
      <w:pPr>
        <w:pStyle w:val="berschrift4"/>
      </w:pPr>
      <w:r>
        <w:t>One-hot representation</w:t>
      </w:r>
    </w:p>
    <w:p w14:paraId="5FF60449" w14:textId="0649A26C" w:rsidR="00F61718" w:rsidRDefault="00F61718" w:rsidP="00F61718">
      <w:r>
        <w:t>A one-hot vector is a vector with a single 1-value and all others set to 0. Count the number of different words. Then define one unique one-hot-vector per word.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49"/>
        <w:gridCol w:w="950"/>
        <w:gridCol w:w="950"/>
        <w:gridCol w:w="950"/>
        <w:gridCol w:w="951"/>
        <w:gridCol w:w="951"/>
        <w:gridCol w:w="951"/>
        <w:gridCol w:w="951"/>
        <w:gridCol w:w="951"/>
        <w:gridCol w:w="951"/>
        <w:gridCol w:w="951"/>
      </w:tblGrid>
      <w:tr w:rsidR="0077562C" w14:paraId="1D8EAD3C" w14:textId="59C6BDE2" w:rsidTr="00052FD4">
        <w:tc>
          <w:tcPr>
            <w:tcW w:w="949" w:type="dxa"/>
            <w:vAlign w:val="center"/>
          </w:tcPr>
          <w:p w14:paraId="29B510F2" w14:textId="107E72D1" w:rsidR="0077562C" w:rsidRPr="00052FD4" w:rsidRDefault="0077562C" w:rsidP="00052FD4">
            <w:pPr>
              <w:jc w:val="center"/>
              <w:rPr>
                <w:b/>
                <w:bCs/>
              </w:rPr>
            </w:pPr>
            <w:r w:rsidRPr="00052FD4">
              <w:rPr>
                <w:b/>
                <w:bCs/>
                <w:color w:val="A6460F" w:themeColor="accent5"/>
              </w:rPr>
              <w:t>It</w:t>
            </w:r>
          </w:p>
        </w:tc>
        <w:tc>
          <w:tcPr>
            <w:tcW w:w="950" w:type="dxa"/>
            <w:vAlign w:val="center"/>
          </w:tcPr>
          <w:p w14:paraId="2257CE36" w14:textId="5D570690" w:rsidR="0077562C" w:rsidRDefault="0077562C" w:rsidP="00052FD4">
            <w:pPr>
              <w:jc w:val="center"/>
            </w:pPr>
            <w:r>
              <w:t>rains</w:t>
            </w:r>
          </w:p>
        </w:tc>
        <w:tc>
          <w:tcPr>
            <w:tcW w:w="950" w:type="dxa"/>
            <w:vAlign w:val="center"/>
          </w:tcPr>
          <w:p w14:paraId="6EE5A96E" w14:textId="63098F64" w:rsidR="0077562C" w:rsidRPr="00052FD4" w:rsidRDefault="0077562C" w:rsidP="00052FD4">
            <w:pPr>
              <w:jc w:val="center"/>
              <w:rPr>
                <w:b/>
                <w:bCs/>
              </w:rPr>
            </w:pPr>
            <w:r w:rsidRPr="00052FD4">
              <w:rPr>
                <w:b/>
                <w:bCs/>
                <w:color w:val="BFBC8A" w:themeColor="accent2"/>
              </w:rPr>
              <w:t>.</w:t>
            </w:r>
          </w:p>
        </w:tc>
        <w:tc>
          <w:tcPr>
            <w:tcW w:w="950" w:type="dxa"/>
            <w:vAlign w:val="center"/>
          </w:tcPr>
          <w:p w14:paraId="7BA1DD90" w14:textId="766FE067" w:rsidR="0077562C" w:rsidRDefault="0077562C" w:rsidP="00052FD4">
            <w:pPr>
              <w:jc w:val="center"/>
            </w:pPr>
            <w:r>
              <w:t>We</w:t>
            </w:r>
          </w:p>
        </w:tc>
        <w:tc>
          <w:tcPr>
            <w:tcW w:w="951" w:type="dxa"/>
            <w:vAlign w:val="center"/>
          </w:tcPr>
          <w:p w14:paraId="37ED4763" w14:textId="16AD0A34" w:rsidR="0077562C" w:rsidRDefault="0077562C" w:rsidP="00052FD4">
            <w:pPr>
              <w:jc w:val="center"/>
            </w:pPr>
            <w:r>
              <w:t>go</w:t>
            </w:r>
          </w:p>
        </w:tc>
        <w:tc>
          <w:tcPr>
            <w:tcW w:w="951" w:type="dxa"/>
            <w:vAlign w:val="center"/>
          </w:tcPr>
          <w:p w14:paraId="24D869CC" w14:textId="0256F29D" w:rsidR="0077562C" w:rsidRDefault="0077562C" w:rsidP="00052FD4">
            <w:pPr>
              <w:jc w:val="center"/>
            </w:pPr>
            <w:r>
              <w:t>home</w:t>
            </w:r>
          </w:p>
        </w:tc>
        <w:tc>
          <w:tcPr>
            <w:tcW w:w="951" w:type="dxa"/>
            <w:vAlign w:val="center"/>
          </w:tcPr>
          <w:p w14:paraId="574160D4" w14:textId="4C17559A" w:rsidR="0077562C" w:rsidRPr="00052FD4" w:rsidRDefault="0077562C" w:rsidP="00052FD4">
            <w:pPr>
              <w:jc w:val="center"/>
              <w:rPr>
                <w:b/>
                <w:bCs/>
              </w:rPr>
            </w:pPr>
            <w:r w:rsidRPr="00052FD4">
              <w:rPr>
                <w:b/>
                <w:bCs/>
                <w:color w:val="BFBC8A" w:themeColor="accent2"/>
              </w:rPr>
              <w:t>.</w:t>
            </w:r>
          </w:p>
        </w:tc>
        <w:tc>
          <w:tcPr>
            <w:tcW w:w="951" w:type="dxa"/>
            <w:vAlign w:val="center"/>
          </w:tcPr>
          <w:p w14:paraId="022C9710" w14:textId="4D1B5318" w:rsidR="0077562C" w:rsidRPr="00052FD4" w:rsidRDefault="0077562C" w:rsidP="00052FD4">
            <w:pPr>
              <w:jc w:val="center"/>
              <w:rPr>
                <w:b/>
                <w:bCs/>
              </w:rPr>
            </w:pPr>
            <w:r w:rsidRPr="00052FD4">
              <w:rPr>
                <w:b/>
                <w:bCs/>
                <w:color w:val="A6460F" w:themeColor="accent5"/>
              </w:rPr>
              <w:t>It</w:t>
            </w:r>
          </w:p>
        </w:tc>
        <w:tc>
          <w:tcPr>
            <w:tcW w:w="951" w:type="dxa"/>
            <w:vAlign w:val="center"/>
          </w:tcPr>
          <w:p w14:paraId="386F7D7D" w14:textId="0ADBDB8F" w:rsidR="0077562C" w:rsidRDefault="0077562C" w:rsidP="00052FD4">
            <w:pPr>
              <w:jc w:val="center"/>
            </w:pPr>
            <w:r>
              <w:t>stops</w:t>
            </w:r>
          </w:p>
        </w:tc>
        <w:tc>
          <w:tcPr>
            <w:tcW w:w="951" w:type="dxa"/>
            <w:vAlign w:val="center"/>
          </w:tcPr>
          <w:p w14:paraId="3616C2E9" w14:textId="46FCA089" w:rsidR="0077562C" w:rsidRDefault="0077562C" w:rsidP="00052FD4">
            <w:pPr>
              <w:jc w:val="center"/>
            </w:pPr>
            <w:r>
              <w:t>raining</w:t>
            </w:r>
          </w:p>
        </w:tc>
        <w:tc>
          <w:tcPr>
            <w:tcW w:w="951" w:type="dxa"/>
            <w:vAlign w:val="center"/>
          </w:tcPr>
          <w:p w14:paraId="282DFDF4" w14:textId="58002657" w:rsidR="0077562C" w:rsidRPr="00052FD4" w:rsidRDefault="0077562C" w:rsidP="00052FD4">
            <w:pPr>
              <w:jc w:val="center"/>
              <w:rPr>
                <w:b/>
                <w:bCs/>
              </w:rPr>
            </w:pPr>
            <w:r w:rsidRPr="00052FD4">
              <w:rPr>
                <w:b/>
                <w:bCs/>
                <w:color w:val="BFBC8A" w:themeColor="accent2"/>
              </w:rPr>
              <w:t>.</w:t>
            </w:r>
          </w:p>
        </w:tc>
      </w:tr>
      <w:tr w:rsidR="0077562C" w14:paraId="54E3E1EB" w14:textId="0F43F20B" w:rsidTr="00052FD4">
        <w:tc>
          <w:tcPr>
            <w:tcW w:w="949" w:type="dxa"/>
            <w:vAlign w:val="center"/>
          </w:tcPr>
          <w:p w14:paraId="05989272" w14:textId="3A6C6718"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color w:val="A6460F" w:themeColor="accent5"/>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0" w:type="dxa"/>
            <w:vAlign w:val="center"/>
          </w:tcPr>
          <w:p w14:paraId="4936C301" w14:textId="278EB97A"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0" w:type="dxa"/>
            <w:vAlign w:val="center"/>
          </w:tcPr>
          <w:p w14:paraId="0EBF605F" w14:textId="36EBFCEA"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m:rPr>
                              <m:sty m:val="bi"/>
                            </m:rPr>
                            <w:rPr>
                              <w:rFonts w:ascii="Cambria Math" w:eastAsia="Cambria Math" w:hAnsi="Cambria Math" w:cs="Cambria Math"/>
                              <w:color w:val="BFBC8A" w:themeColor="accent2"/>
                            </w:rPr>
                            <m:t>1</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0" w:type="dxa"/>
            <w:vAlign w:val="center"/>
          </w:tcPr>
          <w:p w14:paraId="5EE0DCF3" w14:textId="4C56F911"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1" w:type="dxa"/>
            <w:vAlign w:val="center"/>
          </w:tcPr>
          <w:p w14:paraId="7E9A7A30" w14:textId="6CC61227"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1" w:type="dxa"/>
            <w:vAlign w:val="center"/>
          </w:tcPr>
          <w:p w14:paraId="074E79D4" w14:textId="52539102"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1" w:type="dxa"/>
            <w:vAlign w:val="center"/>
          </w:tcPr>
          <w:p w14:paraId="7EF3D51C" w14:textId="2816F01F"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m:rPr>
                              <m:sty m:val="bi"/>
                            </m:rPr>
                            <w:rPr>
                              <w:rFonts w:ascii="Cambria Math" w:eastAsia="Cambria Math" w:hAnsi="Cambria Math" w:cs="Cambria Math"/>
                              <w:color w:val="BFBC8A" w:themeColor="accent2"/>
                            </w:rPr>
                            <m:t>1</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1" w:type="dxa"/>
            <w:vAlign w:val="center"/>
          </w:tcPr>
          <w:p w14:paraId="6B437F84" w14:textId="23133C81"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bCs/>
                            <w:i/>
                          </w:rPr>
                        </m:ctrlPr>
                      </m:mPr>
                      <m:mr>
                        <m:e>
                          <m:r>
                            <m:rPr>
                              <m:sty m:val="bi"/>
                            </m:rPr>
                            <w:rPr>
                              <w:rFonts w:ascii="Cambria Math" w:hAnsi="Cambria Math"/>
                              <w:color w:val="A6460F" w:themeColor="accent5"/>
                            </w:rPr>
                            <m:t>1</m:t>
                          </m:r>
                          <m:ctrlPr>
                            <w:rPr>
                              <w:rFonts w:ascii="Cambria Math" w:eastAsia="Cambria Math" w:hAnsi="Cambria Math" w:cs="Cambria Math"/>
                              <w:bCs/>
                              <w:i/>
                            </w:rPr>
                          </m:ctrlPr>
                        </m:e>
                      </m:mr>
                      <m:mr>
                        <m:e>
                          <m:r>
                            <w:rPr>
                              <w:rFonts w:ascii="Cambria Math" w:eastAsia="Cambria Math" w:hAnsi="Cambria Math" w:cs="Cambria Math"/>
                            </w:rPr>
                            <m:t>0</m:t>
                          </m:r>
                          <m:ctrlPr>
                            <w:rPr>
                              <w:rFonts w:ascii="Cambria Math" w:eastAsia="Cambria Math" w:hAnsi="Cambria Math" w:cs="Cambria Math"/>
                              <w:bCs/>
                              <w:i/>
                            </w:rPr>
                          </m:ctrlPr>
                        </m:e>
                      </m:mr>
                      <m:mr>
                        <m:e>
                          <m:r>
                            <w:rPr>
                              <w:rFonts w:ascii="Cambria Math" w:eastAsia="Cambria Math" w:hAnsi="Cambria Math" w:cs="Cambria Math"/>
                            </w:rPr>
                            <m:t>0</m:t>
                          </m:r>
                          <m:ctrlPr>
                            <w:rPr>
                              <w:rFonts w:ascii="Cambria Math" w:eastAsia="Cambria Math" w:hAnsi="Cambria Math" w:cs="Cambria Math"/>
                              <w:bCs/>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bCs/>
                              <w:i/>
                            </w:rPr>
                          </m:ctrlPr>
                        </m:e>
                      </m:mr>
                      <m:mr>
                        <m:e>
                          <m:r>
                            <w:rPr>
                              <w:rFonts w:ascii="Cambria Math" w:eastAsia="Cambria Math" w:hAnsi="Cambria Math" w:cs="Cambria Math"/>
                            </w:rPr>
                            <m:t>0</m:t>
                          </m:r>
                          <m:ctrlPr>
                            <w:rPr>
                              <w:rFonts w:ascii="Cambria Math" w:eastAsia="Cambria Math" w:hAnsi="Cambria Math" w:cs="Cambria Math"/>
                              <w:bCs/>
                              <w:i/>
                            </w:rPr>
                          </m:ctrlPr>
                        </m:e>
                      </m:mr>
                      <m:mr>
                        <m:e>
                          <m:r>
                            <w:rPr>
                              <w:rFonts w:ascii="Cambria Math" w:eastAsia="Cambria Math" w:hAnsi="Cambria Math" w:cs="Cambria Math"/>
                            </w:rPr>
                            <m:t>0</m:t>
                          </m:r>
                          <m:ctrlPr>
                            <w:rPr>
                              <w:rFonts w:ascii="Cambria Math" w:eastAsia="Cambria Math" w:hAnsi="Cambria Math" w:cs="Cambria Math"/>
                              <w:bCs/>
                              <w:i/>
                            </w:rPr>
                          </m:ctrlPr>
                        </m:e>
                      </m:mr>
                      <m:mr>
                        <m:e>
                          <m:r>
                            <w:rPr>
                              <w:rFonts w:ascii="Cambria Math" w:eastAsia="Cambria Math" w:hAnsi="Cambria Math" w:cs="Cambria Math"/>
                            </w:rPr>
                            <m:t>0</m:t>
                          </m:r>
                        </m:e>
                      </m:mr>
                    </m:m>
                  </m:e>
                </m:d>
              </m:oMath>
            </m:oMathPara>
          </w:p>
        </w:tc>
        <w:tc>
          <w:tcPr>
            <w:tcW w:w="951" w:type="dxa"/>
            <w:vAlign w:val="center"/>
          </w:tcPr>
          <w:p w14:paraId="3CA94379" w14:textId="3C08DC04"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c>
          <w:tcPr>
            <w:tcW w:w="951" w:type="dxa"/>
            <w:vAlign w:val="center"/>
          </w:tcPr>
          <w:p w14:paraId="6A1CB2C9" w14:textId="75E5FE8B"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e>
                      </m:mr>
                    </m:m>
                  </m:e>
                </m:d>
              </m:oMath>
            </m:oMathPara>
          </w:p>
        </w:tc>
        <w:tc>
          <w:tcPr>
            <w:tcW w:w="951" w:type="dxa"/>
            <w:vAlign w:val="center"/>
          </w:tcPr>
          <w:p w14:paraId="448E4AA1" w14:textId="7F5EEDCF" w:rsidR="0077562C" w:rsidRDefault="007426ED" w:rsidP="00052FD4">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m:rPr>
                              <m:sty m:val="bi"/>
                            </m:rPr>
                            <w:rPr>
                              <w:rFonts w:ascii="Cambria Math" w:eastAsia="Cambria Math" w:hAnsi="Cambria Math" w:cs="Cambria Math"/>
                              <w:color w:val="BFBC8A" w:themeColor="accent2"/>
                            </w:rPr>
                            <m:t>1</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oMath>
            </m:oMathPara>
          </w:p>
        </w:tc>
      </w:tr>
    </w:tbl>
    <w:p w14:paraId="62AA0348" w14:textId="77777777" w:rsidR="00A12DDA" w:rsidRDefault="00A12DDA" w:rsidP="00A12DDA">
      <w:pPr>
        <w:pStyle w:val="kleinerAbstand"/>
      </w:pPr>
    </w:p>
    <w:p w14:paraId="6B26068F" w14:textId="6892CC06" w:rsidR="00F61718" w:rsidRDefault="00531EDC" w:rsidP="00A12DDA">
      <w:pPr>
        <w:pStyle w:val="berschrif5"/>
      </w:pPr>
      <w:r>
        <w:t>Disadvantages</w:t>
      </w:r>
    </w:p>
    <w:p w14:paraId="2E91BD23" w14:textId="7F0C5DD0" w:rsidR="00531EDC" w:rsidRDefault="00A12DDA" w:rsidP="00A12DDA">
      <w:pPr>
        <w:pStyle w:val="Aufzhlung"/>
      </w:pPr>
      <w:r w:rsidRPr="003A4C1E">
        <w:rPr>
          <w:rStyle w:val="Hervorhebung"/>
        </w:rPr>
        <w:t>High dimensional vector space:</w:t>
      </w:r>
      <w:r>
        <w:t xml:space="preserve"> </w:t>
      </w:r>
      <w:r w:rsidR="003A4C1E">
        <w:t xml:space="preserve">In an article with 100’000 Words, each word is represented by an </w:t>
      </w:r>
      <w:r w:rsidR="006D2538">
        <w:t>100’000-dimensional</w:t>
      </w:r>
      <w:r w:rsidR="003A4C1E">
        <w:t xml:space="preserve"> space. </w:t>
      </w:r>
    </w:p>
    <w:p w14:paraId="3CA65CC0" w14:textId="55F0E5E5" w:rsidR="003A4C1E" w:rsidRDefault="003A4C1E" w:rsidP="00A12DDA">
      <w:pPr>
        <w:pStyle w:val="Aufzhlung"/>
      </w:pPr>
      <w:r>
        <w:rPr>
          <w:rStyle w:val="Hervorhebung"/>
        </w:rPr>
        <w:t>Sparse representation:</w:t>
      </w:r>
      <w:r>
        <w:t xml:space="preserve"> </w:t>
      </w:r>
      <w:r w:rsidR="004C24D7">
        <w:t>The vectors are memory-</w:t>
      </w:r>
      <w:r w:rsidR="00841EE0">
        <w:t>inefficient,</w:t>
      </w:r>
      <w:r w:rsidR="004C24D7">
        <w:t xml:space="preserve"> and algorithms cannot efficiently learn from such representations.</w:t>
      </w:r>
    </w:p>
    <w:p w14:paraId="24B6C38A" w14:textId="7A04626E" w:rsidR="004C24D7" w:rsidRDefault="004C24D7" w:rsidP="00A12DDA">
      <w:pPr>
        <w:pStyle w:val="Aufzhlung"/>
      </w:pPr>
      <w:r>
        <w:rPr>
          <w:rStyle w:val="Hervorhebung"/>
        </w:rPr>
        <w:t>No generalization:</w:t>
      </w:r>
      <w:r>
        <w:t xml:space="preserve"> </w:t>
      </w:r>
      <w:r w:rsidR="00841EE0">
        <w:t xml:space="preserve">with one-hot vectors, all words are completely unrelated to each other. Therefore, we cannot generalize knowledge. One-hot representation does </w:t>
      </w:r>
      <w:r w:rsidR="00841EE0" w:rsidRPr="006D2538">
        <w:rPr>
          <w:b/>
          <w:bCs/>
        </w:rPr>
        <w:t>not capture any aspect of the meaning</w:t>
      </w:r>
      <w:r w:rsidR="00841EE0">
        <w:t xml:space="preserve"> of a word.</w:t>
      </w:r>
    </w:p>
    <w:p w14:paraId="5C9F917D" w14:textId="77777777" w:rsidR="00760AA3" w:rsidRDefault="00760AA3" w:rsidP="00F61718">
      <w:pPr>
        <w:pStyle w:val="berschrift4"/>
      </w:pPr>
      <w:r>
        <w:t>Indexing</w:t>
      </w:r>
    </w:p>
    <w:p w14:paraId="088AB064" w14:textId="73C3DC45" w:rsidR="00760AA3" w:rsidRDefault="004C1948" w:rsidP="00760AA3">
      <w:r>
        <w:t>List of all the words (optionally alphabetically sorted)</w:t>
      </w:r>
      <w:r w:rsidR="00D3106D">
        <w:t>, the index represents each word.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4"/>
        <w:gridCol w:w="709"/>
        <w:gridCol w:w="9043"/>
      </w:tblGrid>
      <w:tr w:rsidR="004D2AD2" w14:paraId="678A6216" w14:textId="77777777" w:rsidTr="00E03B8E">
        <w:tc>
          <w:tcPr>
            <w:tcW w:w="704" w:type="dxa"/>
            <w:vAlign w:val="center"/>
          </w:tcPr>
          <w:p w14:paraId="51885F70" w14:textId="1084D481" w:rsidR="004D2AD2" w:rsidRDefault="004D2AD2" w:rsidP="00E03B8E">
            <w:r>
              <w:t>cat</w:t>
            </w:r>
          </w:p>
        </w:tc>
        <w:tc>
          <w:tcPr>
            <w:tcW w:w="709" w:type="dxa"/>
            <w:vAlign w:val="center"/>
          </w:tcPr>
          <w:p w14:paraId="77C22094" w14:textId="21E38030" w:rsidR="004D2AD2" w:rsidRDefault="004D2AD2" w:rsidP="00E03B8E">
            <w:r>
              <w:t>0</w:t>
            </w:r>
          </w:p>
        </w:tc>
        <w:tc>
          <w:tcPr>
            <w:tcW w:w="9043" w:type="dxa"/>
            <w:vMerge w:val="restart"/>
            <w:vAlign w:val="center"/>
          </w:tcPr>
          <w:p w14:paraId="5AA174A8" w14:textId="77777777" w:rsidR="004D2AD2" w:rsidRDefault="004D2AD2" w:rsidP="00E03B8E">
            <w:pPr>
              <w:rPr>
                <w:rFonts w:eastAsiaTheme="minorEastAsia"/>
              </w:rPr>
            </w:pPr>
            <w:r>
              <w:t>“The cat sat on the mat.”</w:t>
            </w:r>
            <w:r w:rsidR="002E09EE">
              <w:t xml:space="preserve"> </w:t>
            </w:r>
            <m:oMath>
              <m:r>
                <w:rPr>
                  <w:rFonts w:ascii="Cambria Math" w:hAnsi="Cambria Math"/>
                </w:rPr>
                <m:t>→</m:t>
              </m:r>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4,</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e>
                    </m:mr>
                  </m:m>
                </m:e>
              </m:d>
            </m:oMath>
          </w:p>
          <w:p w14:paraId="042C941A" w14:textId="77777777" w:rsidR="002D6371" w:rsidRDefault="002D6371" w:rsidP="00E03B8E">
            <w:pPr>
              <w:rPr>
                <w:rFonts w:eastAsiaTheme="minorEastAsia"/>
              </w:rPr>
            </w:pPr>
          </w:p>
          <w:p w14:paraId="6D68C63F" w14:textId="0B78EF31" w:rsidR="006F3A1C" w:rsidRDefault="006F3A1C" w:rsidP="00E03B8E">
            <w:r>
              <w:rPr>
                <w:rFonts w:eastAsiaTheme="minorEastAsia"/>
              </w:rPr>
              <w:t xml:space="preserve">This is the </w:t>
            </w:r>
            <w:r w:rsidRPr="002D6371">
              <w:rPr>
                <w:rStyle w:val="Hervorhebung"/>
              </w:rPr>
              <w:t>“dense equivalent”</w:t>
            </w:r>
            <w:r>
              <w:rPr>
                <w:rFonts w:eastAsiaTheme="minorEastAsia"/>
              </w:rPr>
              <w:t xml:space="preserve"> of one-hot encoding. Indexes are </w:t>
            </w:r>
            <w:r w:rsidRPr="002D6371">
              <w:rPr>
                <w:rStyle w:val="Hervorhebung"/>
              </w:rPr>
              <w:t>not more useful</w:t>
            </w:r>
            <w:r>
              <w:rPr>
                <w:rFonts w:eastAsiaTheme="minorEastAsia"/>
              </w:rPr>
              <w:t xml:space="preserve"> than one-hot vectors.</w:t>
            </w:r>
            <w:r w:rsidR="002D6371">
              <w:rPr>
                <w:rFonts w:eastAsiaTheme="minorEastAsia"/>
              </w:rPr>
              <w:t xml:space="preserve"> But indexing is (often) used as a preprocessing step. These indices are then fed into a network which learns more useful representations.</w:t>
            </w:r>
          </w:p>
        </w:tc>
      </w:tr>
      <w:tr w:rsidR="004D2AD2" w14:paraId="775C286F" w14:textId="77777777" w:rsidTr="00E03B8E">
        <w:tc>
          <w:tcPr>
            <w:tcW w:w="704" w:type="dxa"/>
            <w:vAlign w:val="center"/>
          </w:tcPr>
          <w:p w14:paraId="42E1C1EE" w14:textId="37FBBAFC" w:rsidR="004D2AD2" w:rsidRDefault="004D2AD2" w:rsidP="00E03B8E">
            <w:r>
              <w:t>mat</w:t>
            </w:r>
          </w:p>
        </w:tc>
        <w:tc>
          <w:tcPr>
            <w:tcW w:w="709" w:type="dxa"/>
            <w:vAlign w:val="center"/>
          </w:tcPr>
          <w:p w14:paraId="69D99C6D" w14:textId="216CA388" w:rsidR="004D2AD2" w:rsidRDefault="004D2AD2" w:rsidP="00E03B8E">
            <w:r>
              <w:t>1</w:t>
            </w:r>
          </w:p>
        </w:tc>
        <w:tc>
          <w:tcPr>
            <w:tcW w:w="9043" w:type="dxa"/>
            <w:vMerge/>
          </w:tcPr>
          <w:p w14:paraId="5C53010D" w14:textId="77777777" w:rsidR="004D2AD2" w:rsidRDefault="004D2AD2" w:rsidP="00760AA3"/>
        </w:tc>
      </w:tr>
      <w:tr w:rsidR="004D2AD2" w14:paraId="2C24F8C4" w14:textId="77777777" w:rsidTr="00E03B8E">
        <w:tc>
          <w:tcPr>
            <w:tcW w:w="704" w:type="dxa"/>
            <w:vAlign w:val="center"/>
          </w:tcPr>
          <w:p w14:paraId="25882CED" w14:textId="6E72D7FA" w:rsidR="004D2AD2" w:rsidRDefault="004D2AD2" w:rsidP="00E03B8E">
            <w:r>
              <w:t>on</w:t>
            </w:r>
          </w:p>
        </w:tc>
        <w:tc>
          <w:tcPr>
            <w:tcW w:w="709" w:type="dxa"/>
            <w:vAlign w:val="center"/>
          </w:tcPr>
          <w:p w14:paraId="74304AA6" w14:textId="08539B77" w:rsidR="004D2AD2" w:rsidRDefault="004D2AD2" w:rsidP="00E03B8E">
            <w:r>
              <w:t>2</w:t>
            </w:r>
          </w:p>
        </w:tc>
        <w:tc>
          <w:tcPr>
            <w:tcW w:w="9043" w:type="dxa"/>
            <w:vMerge/>
          </w:tcPr>
          <w:p w14:paraId="7BACB83D" w14:textId="77777777" w:rsidR="004D2AD2" w:rsidRDefault="004D2AD2" w:rsidP="00760AA3"/>
        </w:tc>
      </w:tr>
      <w:tr w:rsidR="004D2AD2" w14:paraId="4353B01D" w14:textId="77777777" w:rsidTr="00E03B8E">
        <w:tc>
          <w:tcPr>
            <w:tcW w:w="704" w:type="dxa"/>
            <w:vAlign w:val="center"/>
          </w:tcPr>
          <w:p w14:paraId="216853BE" w14:textId="63E74271" w:rsidR="004D2AD2" w:rsidRDefault="004D2AD2" w:rsidP="00E03B8E">
            <w:r>
              <w:t>sat</w:t>
            </w:r>
          </w:p>
        </w:tc>
        <w:tc>
          <w:tcPr>
            <w:tcW w:w="709" w:type="dxa"/>
            <w:vAlign w:val="center"/>
          </w:tcPr>
          <w:p w14:paraId="3A616003" w14:textId="0A7FCF3E" w:rsidR="004D2AD2" w:rsidRDefault="004D2AD2" w:rsidP="00E03B8E">
            <w:r>
              <w:t>3</w:t>
            </w:r>
          </w:p>
        </w:tc>
        <w:tc>
          <w:tcPr>
            <w:tcW w:w="9043" w:type="dxa"/>
            <w:vMerge/>
          </w:tcPr>
          <w:p w14:paraId="44AD3193" w14:textId="77777777" w:rsidR="004D2AD2" w:rsidRDefault="004D2AD2" w:rsidP="00760AA3"/>
        </w:tc>
      </w:tr>
      <w:tr w:rsidR="004D2AD2" w14:paraId="1F3B495C" w14:textId="77777777" w:rsidTr="00E03B8E">
        <w:tc>
          <w:tcPr>
            <w:tcW w:w="704" w:type="dxa"/>
            <w:vAlign w:val="center"/>
          </w:tcPr>
          <w:p w14:paraId="7C982EF5" w14:textId="4E6FEECC" w:rsidR="004D2AD2" w:rsidRDefault="004D2AD2" w:rsidP="00E03B8E">
            <w:r>
              <w:t>the</w:t>
            </w:r>
          </w:p>
        </w:tc>
        <w:tc>
          <w:tcPr>
            <w:tcW w:w="709" w:type="dxa"/>
            <w:vAlign w:val="center"/>
          </w:tcPr>
          <w:p w14:paraId="754E78D1" w14:textId="643E3B0A" w:rsidR="004D2AD2" w:rsidRDefault="004D2AD2" w:rsidP="00E03B8E">
            <w:r>
              <w:t>4</w:t>
            </w:r>
          </w:p>
        </w:tc>
        <w:tc>
          <w:tcPr>
            <w:tcW w:w="9043" w:type="dxa"/>
            <w:vMerge/>
          </w:tcPr>
          <w:p w14:paraId="5E7DE807" w14:textId="77777777" w:rsidR="004D2AD2" w:rsidRDefault="004D2AD2" w:rsidP="00760AA3"/>
        </w:tc>
      </w:tr>
      <w:tr w:rsidR="004D2AD2" w14:paraId="6EBD778B" w14:textId="77777777" w:rsidTr="00E03B8E">
        <w:tc>
          <w:tcPr>
            <w:tcW w:w="704" w:type="dxa"/>
            <w:vAlign w:val="center"/>
          </w:tcPr>
          <w:p w14:paraId="407A08B7" w14:textId="56F4CC6F" w:rsidR="004D2AD2" w:rsidRDefault="004D2AD2" w:rsidP="00E03B8E">
            <w:r>
              <w:t>.</w:t>
            </w:r>
          </w:p>
        </w:tc>
        <w:tc>
          <w:tcPr>
            <w:tcW w:w="709" w:type="dxa"/>
            <w:vAlign w:val="center"/>
          </w:tcPr>
          <w:p w14:paraId="24AD3A76" w14:textId="426BCD58" w:rsidR="004D2AD2" w:rsidRDefault="004D2AD2" w:rsidP="00E03B8E">
            <w:r>
              <w:t>5</w:t>
            </w:r>
          </w:p>
        </w:tc>
        <w:tc>
          <w:tcPr>
            <w:tcW w:w="9043" w:type="dxa"/>
            <w:vMerge/>
          </w:tcPr>
          <w:p w14:paraId="24A87C83" w14:textId="77777777" w:rsidR="004D2AD2" w:rsidRDefault="004D2AD2" w:rsidP="00760AA3"/>
        </w:tc>
      </w:tr>
    </w:tbl>
    <w:p w14:paraId="2F16CAFA" w14:textId="77777777" w:rsidR="002D6371" w:rsidRDefault="002D6371" w:rsidP="00DB5078">
      <w:pPr>
        <w:pStyle w:val="kleinerAbstand"/>
      </w:pPr>
    </w:p>
    <w:p w14:paraId="3017FCBA" w14:textId="2184ACE4" w:rsidR="00F61718" w:rsidRPr="00DD5851" w:rsidRDefault="00F61718" w:rsidP="00F61718">
      <w:pPr>
        <w:pStyle w:val="berschrift4"/>
      </w:pPr>
      <w:r>
        <w:t>Distributed representation</w:t>
      </w:r>
      <w:r w:rsidR="00760AA3">
        <w:t xml:space="preserve"> </w:t>
      </w:r>
    </w:p>
    <w:p w14:paraId="7D37080D" w14:textId="7227CE47" w:rsidR="003D3182" w:rsidRPr="00404A06" w:rsidRDefault="00DB5078" w:rsidP="00127166">
      <w:pPr>
        <w:rPr>
          <w:rStyle w:val="ZustzlicherHinweisZchn"/>
        </w:rPr>
      </w:pPr>
      <w:r>
        <w:t xml:space="preserve">A word can be </w:t>
      </w:r>
      <w:r w:rsidRPr="00B74A64">
        <w:rPr>
          <w:rStyle w:val="Hervorhebung"/>
        </w:rPr>
        <w:t>“defined” by context</w:t>
      </w:r>
      <w:r>
        <w:t xml:space="preserve">. Words with </w:t>
      </w:r>
      <w:r w:rsidRPr="00B74A64">
        <w:rPr>
          <w:rStyle w:val="Hervorhebung"/>
        </w:rPr>
        <w:t>similar semantics share some context</w:t>
      </w:r>
      <w:r>
        <w:t xml:space="preserve"> (</w:t>
      </w:r>
      <w:r w:rsidR="00557D5C">
        <w:t>e.g.,</w:t>
      </w:r>
      <w:r>
        <w:t xml:space="preserve"> rat and cat are both animals)</w:t>
      </w:r>
      <w:r w:rsidR="00D56C73">
        <w:t xml:space="preserve">. Distributed representations can be </w:t>
      </w:r>
      <w:r w:rsidR="00D56C73" w:rsidRPr="00B74A64">
        <w:rPr>
          <w:rStyle w:val="Hervorhebung"/>
        </w:rPr>
        <w:t>learned</w:t>
      </w:r>
      <w:r w:rsidR="00D56C73">
        <w:t>.</w:t>
      </w:r>
      <w:r w:rsidR="00AE1D21">
        <w:t xml:space="preserve"> </w:t>
      </w:r>
      <w:r w:rsidR="00AE1D21" w:rsidRPr="00404A06">
        <w:rPr>
          <w:rStyle w:val="ZustzlicherHinweisZchn"/>
        </w:rPr>
        <w:t>Example</w:t>
      </w:r>
      <w:r w:rsidR="00404A06" w:rsidRPr="00404A06">
        <w:rPr>
          <w:rStyle w:val="ZustzlicherHinweisZchn"/>
        </w:rPr>
        <w:t xml:space="preserve"> below</w:t>
      </w:r>
      <w:r w:rsidR="00AE1D21" w:rsidRPr="00404A06">
        <w:rPr>
          <w:rStyle w:val="ZustzlicherHinweisZchn"/>
        </w:rPr>
        <w:t xml:space="preserve">: Similar traits are </w:t>
      </w:r>
      <w:r w:rsidR="00404A06" w:rsidRPr="00404A06">
        <w:rPr>
          <w:rStyle w:val="ZustzlicherHinweisZchn"/>
        </w:rPr>
        <w:t>coloured</w:t>
      </w:r>
      <w:r w:rsidR="00AE1D21" w:rsidRPr="00404A06">
        <w:rPr>
          <w:rStyle w:val="ZustzlicherHinweisZchn"/>
        </w:rPr>
        <w:t xml:space="preserve"> similarly</w:t>
      </w:r>
      <w:r w:rsidR="00404A06" w:rsidRPr="00404A06">
        <w:rPr>
          <w:rStyle w:val="ZustzlicherHinweisZchn"/>
        </w:rPr>
        <w:t xml:space="preserve"> / at the same positions.</w:t>
      </w:r>
      <w:r w:rsidR="00945B87">
        <w:rPr>
          <w:rStyle w:val="ZustzlicherHinweisZchn"/>
        </w:rPr>
        <w:t xml:space="preserve"> We can subtract the properties of “Man” from “King” and add “Woman” to get the word “Queen”</w:t>
      </w:r>
      <w:r w:rsidR="0089616B">
        <w:rPr>
          <w:rStyle w:val="ZustzlicherHinweisZchn"/>
        </w:rPr>
        <w:t>.</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02"/>
        <w:gridCol w:w="451"/>
        <w:gridCol w:w="451"/>
        <w:gridCol w:w="451"/>
        <w:gridCol w:w="451"/>
        <w:gridCol w:w="450"/>
        <w:gridCol w:w="450"/>
        <w:gridCol w:w="450"/>
        <w:gridCol w:w="450"/>
        <w:gridCol w:w="450"/>
        <w:gridCol w:w="450"/>
        <w:gridCol w:w="450"/>
        <w:gridCol w:w="450"/>
        <w:gridCol w:w="450"/>
        <w:gridCol w:w="450"/>
        <w:gridCol w:w="450"/>
        <w:gridCol w:w="450"/>
        <w:gridCol w:w="450"/>
        <w:gridCol w:w="450"/>
        <w:gridCol w:w="450"/>
        <w:gridCol w:w="450"/>
        <w:gridCol w:w="450"/>
      </w:tblGrid>
      <w:tr w:rsidR="00C15E52" w14:paraId="3A05F230" w14:textId="1AA5A87A" w:rsidTr="002E5740">
        <w:tc>
          <w:tcPr>
            <w:tcW w:w="1002" w:type="dxa"/>
          </w:tcPr>
          <w:p w14:paraId="0336BE67" w14:textId="005D4CC0" w:rsidR="00C15E52" w:rsidRPr="00403F28" w:rsidRDefault="00C15E52" w:rsidP="00B74A64">
            <w:pPr>
              <w:rPr>
                <w:rStyle w:val="Hervorhebung"/>
                <w:b w:val="0"/>
                <w:bCs/>
                <w:color w:val="auto"/>
              </w:rPr>
            </w:pPr>
            <w:r w:rsidRPr="00403F28">
              <w:rPr>
                <w:rStyle w:val="Hervorhebung"/>
                <w:b w:val="0"/>
                <w:bCs/>
                <w:color w:val="auto"/>
              </w:rPr>
              <w:t>King</w:t>
            </w:r>
          </w:p>
        </w:tc>
        <w:tc>
          <w:tcPr>
            <w:tcW w:w="451" w:type="dxa"/>
          </w:tcPr>
          <w:p w14:paraId="66332F43" w14:textId="77777777" w:rsidR="00C15E52" w:rsidRDefault="00C15E52" w:rsidP="00127166"/>
        </w:tc>
        <w:tc>
          <w:tcPr>
            <w:tcW w:w="451" w:type="dxa"/>
          </w:tcPr>
          <w:p w14:paraId="54A8FFDF" w14:textId="77777777" w:rsidR="00C15E52" w:rsidRDefault="00C15E52" w:rsidP="00127166"/>
        </w:tc>
        <w:tc>
          <w:tcPr>
            <w:tcW w:w="451" w:type="dxa"/>
          </w:tcPr>
          <w:p w14:paraId="726CF962" w14:textId="77777777" w:rsidR="00C15E52" w:rsidRDefault="00C15E52" w:rsidP="00127166"/>
        </w:tc>
        <w:tc>
          <w:tcPr>
            <w:tcW w:w="451" w:type="dxa"/>
          </w:tcPr>
          <w:p w14:paraId="59A8099B" w14:textId="77777777" w:rsidR="00C15E52" w:rsidRDefault="00C15E52" w:rsidP="00127166"/>
        </w:tc>
        <w:tc>
          <w:tcPr>
            <w:tcW w:w="450" w:type="dxa"/>
          </w:tcPr>
          <w:p w14:paraId="1E855375" w14:textId="77777777" w:rsidR="00C15E52" w:rsidRDefault="00C15E52" w:rsidP="00127166"/>
        </w:tc>
        <w:tc>
          <w:tcPr>
            <w:tcW w:w="450" w:type="dxa"/>
            <w:shd w:val="clear" w:color="auto" w:fill="D98825" w:themeFill="accent4"/>
          </w:tcPr>
          <w:p w14:paraId="7BDF624D" w14:textId="77777777" w:rsidR="00C15E52" w:rsidRDefault="00C15E52" w:rsidP="00127166"/>
        </w:tc>
        <w:tc>
          <w:tcPr>
            <w:tcW w:w="450" w:type="dxa"/>
          </w:tcPr>
          <w:p w14:paraId="43CB2A05" w14:textId="77777777" w:rsidR="00C15E52" w:rsidRDefault="00C15E52" w:rsidP="00127166"/>
        </w:tc>
        <w:tc>
          <w:tcPr>
            <w:tcW w:w="450" w:type="dxa"/>
          </w:tcPr>
          <w:p w14:paraId="6417DA01" w14:textId="77777777" w:rsidR="00C15E52" w:rsidRDefault="00C15E52" w:rsidP="00127166"/>
        </w:tc>
        <w:tc>
          <w:tcPr>
            <w:tcW w:w="450" w:type="dxa"/>
            <w:shd w:val="clear" w:color="auto" w:fill="D8D6B8" w:themeFill="accent2" w:themeFillTint="99"/>
          </w:tcPr>
          <w:p w14:paraId="0213508D" w14:textId="77777777" w:rsidR="00C15E52" w:rsidRDefault="00C15E52" w:rsidP="00127166"/>
        </w:tc>
        <w:tc>
          <w:tcPr>
            <w:tcW w:w="450" w:type="dxa"/>
            <w:shd w:val="clear" w:color="auto" w:fill="1C506B" w:themeFill="accent1" w:themeFillTint="E6"/>
          </w:tcPr>
          <w:p w14:paraId="22988706" w14:textId="77777777" w:rsidR="00C15E52" w:rsidRDefault="00C15E52" w:rsidP="00127166"/>
        </w:tc>
        <w:tc>
          <w:tcPr>
            <w:tcW w:w="450" w:type="dxa"/>
          </w:tcPr>
          <w:p w14:paraId="5080B583" w14:textId="77777777" w:rsidR="00C15E52" w:rsidRDefault="00C15E52" w:rsidP="00127166"/>
        </w:tc>
        <w:tc>
          <w:tcPr>
            <w:tcW w:w="450" w:type="dxa"/>
          </w:tcPr>
          <w:p w14:paraId="74C0559A" w14:textId="77777777" w:rsidR="00C15E52" w:rsidRDefault="00C15E52" w:rsidP="00127166"/>
        </w:tc>
        <w:tc>
          <w:tcPr>
            <w:tcW w:w="450" w:type="dxa"/>
          </w:tcPr>
          <w:p w14:paraId="11A0EE2F" w14:textId="77777777" w:rsidR="00C15E52" w:rsidRDefault="00C15E52" w:rsidP="00127166"/>
        </w:tc>
        <w:tc>
          <w:tcPr>
            <w:tcW w:w="450" w:type="dxa"/>
          </w:tcPr>
          <w:p w14:paraId="65DE30A7" w14:textId="77777777" w:rsidR="00C15E52" w:rsidRDefault="00C15E52" w:rsidP="00127166"/>
        </w:tc>
        <w:tc>
          <w:tcPr>
            <w:tcW w:w="450" w:type="dxa"/>
          </w:tcPr>
          <w:p w14:paraId="17FD5D9F" w14:textId="77777777" w:rsidR="00C15E52" w:rsidRDefault="00C15E52" w:rsidP="00127166"/>
        </w:tc>
        <w:tc>
          <w:tcPr>
            <w:tcW w:w="450" w:type="dxa"/>
            <w:shd w:val="clear" w:color="auto" w:fill="454B2A" w:themeFill="accent6" w:themeFillShade="80"/>
          </w:tcPr>
          <w:p w14:paraId="6DFD6644" w14:textId="77777777" w:rsidR="00C15E52" w:rsidRDefault="00C15E52" w:rsidP="00127166"/>
        </w:tc>
        <w:tc>
          <w:tcPr>
            <w:tcW w:w="450" w:type="dxa"/>
          </w:tcPr>
          <w:p w14:paraId="2D491FD0" w14:textId="77777777" w:rsidR="00C15E52" w:rsidRDefault="00C15E52" w:rsidP="00127166"/>
        </w:tc>
        <w:tc>
          <w:tcPr>
            <w:tcW w:w="450" w:type="dxa"/>
          </w:tcPr>
          <w:p w14:paraId="6956319F" w14:textId="77777777" w:rsidR="00C15E52" w:rsidRDefault="00C15E52" w:rsidP="00127166"/>
        </w:tc>
        <w:tc>
          <w:tcPr>
            <w:tcW w:w="450" w:type="dxa"/>
          </w:tcPr>
          <w:p w14:paraId="603D04EB" w14:textId="77777777" w:rsidR="00C15E52" w:rsidRDefault="00C15E52" w:rsidP="00127166"/>
        </w:tc>
        <w:tc>
          <w:tcPr>
            <w:tcW w:w="450" w:type="dxa"/>
            <w:shd w:val="clear" w:color="auto" w:fill="5AAAD3" w:themeFill="accent1" w:themeFillTint="80"/>
          </w:tcPr>
          <w:p w14:paraId="1FF298D8" w14:textId="77777777" w:rsidR="00C15E52" w:rsidRDefault="00C15E52" w:rsidP="00127166"/>
        </w:tc>
        <w:tc>
          <w:tcPr>
            <w:tcW w:w="450" w:type="dxa"/>
          </w:tcPr>
          <w:p w14:paraId="38DE5868" w14:textId="77777777" w:rsidR="00C15E52" w:rsidRDefault="00C15E52" w:rsidP="00127166"/>
        </w:tc>
      </w:tr>
      <w:tr w:rsidR="00C15E52" w14:paraId="5F3FA043" w14:textId="63483475" w:rsidTr="002E5740">
        <w:tc>
          <w:tcPr>
            <w:tcW w:w="1002" w:type="dxa"/>
          </w:tcPr>
          <w:p w14:paraId="1128E16D" w14:textId="69691A1F" w:rsidR="00C15E52" w:rsidRPr="00403F28" w:rsidRDefault="00C15E52" w:rsidP="00B74A64">
            <w:pPr>
              <w:rPr>
                <w:rStyle w:val="Hervorhebung"/>
                <w:b w:val="0"/>
                <w:bCs/>
                <w:color w:val="auto"/>
              </w:rPr>
            </w:pPr>
            <w:r w:rsidRPr="00403F28">
              <w:rPr>
                <w:rStyle w:val="Hervorhebung"/>
                <w:b w:val="0"/>
                <w:bCs/>
                <w:color w:val="auto"/>
              </w:rPr>
              <w:t>Man</w:t>
            </w:r>
          </w:p>
        </w:tc>
        <w:tc>
          <w:tcPr>
            <w:tcW w:w="451" w:type="dxa"/>
          </w:tcPr>
          <w:p w14:paraId="685CCFBD" w14:textId="77777777" w:rsidR="00C15E52" w:rsidRDefault="00C15E52" w:rsidP="00127166"/>
        </w:tc>
        <w:tc>
          <w:tcPr>
            <w:tcW w:w="451" w:type="dxa"/>
          </w:tcPr>
          <w:p w14:paraId="4B9A67E4" w14:textId="77777777" w:rsidR="00C15E52" w:rsidRDefault="00C15E52" w:rsidP="00127166"/>
        </w:tc>
        <w:tc>
          <w:tcPr>
            <w:tcW w:w="451" w:type="dxa"/>
          </w:tcPr>
          <w:p w14:paraId="7D9074AF" w14:textId="77777777" w:rsidR="00C15E52" w:rsidRDefault="00C15E52" w:rsidP="00127166"/>
        </w:tc>
        <w:tc>
          <w:tcPr>
            <w:tcW w:w="451" w:type="dxa"/>
          </w:tcPr>
          <w:p w14:paraId="29D95C21" w14:textId="77777777" w:rsidR="00C15E52" w:rsidRDefault="00C15E52" w:rsidP="00127166"/>
        </w:tc>
        <w:tc>
          <w:tcPr>
            <w:tcW w:w="450" w:type="dxa"/>
          </w:tcPr>
          <w:p w14:paraId="12B02FE3" w14:textId="77777777" w:rsidR="00C15E52" w:rsidRDefault="00C15E52" w:rsidP="00127166"/>
        </w:tc>
        <w:tc>
          <w:tcPr>
            <w:tcW w:w="450" w:type="dxa"/>
            <w:shd w:val="clear" w:color="auto" w:fill="D98825" w:themeFill="accent4"/>
          </w:tcPr>
          <w:p w14:paraId="0C29DF66" w14:textId="77777777" w:rsidR="00C15E52" w:rsidRDefault="00C15E52" w:rsidP="00127166"/>
        </w:tc>
        <w:tc>
          <w:tcPr>
            <w:tcW w:w="450" w:type="dxa"/>
          </w:tcPr>
          <w:p w14:paraId="3D6C0DEB" w14:textId="77777777" w:rsidR="00C15E52" w:rsidRDefault="00C15E52" w:rsidP="00127166"/>
        </w:tc>
        <w:tc>
          <w:tcPr>
            <w:tcW w:w="450" w:type="dxa"/>
          </w:tcPr>
          <w:p w14:paraId="755EBD3F" w14:textId="77777777" w:rsidR="00C15E52" w:rsidRDefault="00C15E52" w:rsidP="00127166"/>
        </w:tc>
        <w:tc>
          <w:tcPr>
            <w:tcW w:w="450" w:type="dxa"/>
            <w:shd w:val="clear" w:color="auto" w:fill="9F9A57" w:themeFill="accent2" w:themeFillShade="BF"/>
          </w:tcPr>
          <w:p w14:paraId="4E8F01A9" w14:textId="77777777" w:rsidR="00C15E52" w:rsidRDefault="00C15E52" w:rsidP="00127166"/>
        </w:tc>
        <w:tc>
          <w:tcPr>
            <w:tcW w:w="450" w:type="dxa"/>
            <w:shd w:val="clear" w:color="auto" w:fill="8B9654" w:themeFill="accent6"/>
          </w:tcPr>
          <w:p w14:paraId="60471B9D" w14:textId="77777777" w:rsidR="00C15E52" w:rsidRDefault="00C15E52" w:rsidP="00127166"/>
        </w:tc>
        <w:tc>
          <w:tcPr>
            <w:tcW w:w="450" w:type="dxa"/>
          </w:tcPr>
          <w:p w14:paraId="22FB2CCE" w14:textId="77777777" w:rsidR="00C15E52" w:rsidRDefault="00C15E52" w:rsidP="00127166"/>
        </w:tc>
        <w:tc>
          <w:tcPr>
            <w:tcW w:w="450" w:type="dxa"/>
          </w:tcPr>
          <w:p w14:paraId="18F29B5A" w14:textId="77777777" w:rsidR="00C15E52" w:rsidRDefault="00C15E52" w:rsidP="00127166"/>
        </w:tc>
        <w:tc>
          <w:tcPr>
            <w:tcW w:w="450" w:type="dxa"/>
          </w:tcPr>
          <w:p w14:paraId="2E3E8E3C" w14:textId="77777777" w:rsidR="00C15E52" w:rsidRDefault="00C15E52" w:rsidP="00127166"/>
        </w:tc>
        <w:tc>
          <w:tcPr>
            <w:tcW w:w="450" w:type="dxa"/>
          </w:tcPr>
          <w:p w14:paraId="30E352AA" w14:textId="77777777" w:rsidR="00C15E52" w:rsidRDefault="00C15E52" w:rsidP="00127166"/>
        </w:tc>
        <w:tc>
          <w:tcPr>
            <w:tcW w:w="450" w:type="dxa"/>
          </w:tcPr>
          <w:p w14:paraId="1BE70672" w14:textId="77777777" w:rsidR="00C15E52" w:rsidRDefault="00C15E52" w:rsidP="00127166"/>
        </w:tc>
        <w:tc>
          <w:tcPr>
            <w:tcW w:w="450" w:type="dxa"/>
            <w:shd w:val="clear" w:color="auto" w:fill="8B9654" w:themeFill="accent6"/>
          </w:tcPr>
          <w:p w14:paraId="08EF1038" w14:textId="77777777" w:rsidR="00C15E52" w:rsidRDefault="00C15E52" w:rsidP="00127166"/>
        </w:tc>
        <w:tc>
          <w:tcPr>
            <w:tcW w:w="450" w:type="dxa"/>
          </w:tcPr>
          <w:p w14:paraId="564DEEC9" w14:textId="77777777" w:rsidR="00C15E52" w:rsidRDefault="00C15E52" w:rsidP="00127166"/>
        </w:tc>
        <w:tc>
          <w:tcPr>
            <w:tcW w:w="450" w:type="dxa"/>
          </w:tcPr>
          <w:p w14:paraId="06CE88F0" w14:textId="77777777" w:rsidR="00C15E52" w:rsidRDefault="00C15E52" w:rsidP="00127166"/>
        </w:tc>
        <w:tc>
          <w:tcPr>
            <w:tcW w:w="450" w:type="dxa"/>
          </w:tcPr>
          <w:p w14:paraId="6411697B" w14:textId="77777777" w:rsidR="00C15E52" w:rsidRDefault="00C15E52" w:rsidP="00127166"/>
        </w:tc>
        <w:tc>
          <w:tcPr>
            <w:tcW w:w="450" w:type="dxa"/>
            <w:shd w:val="clear" w:color="auto" w:fill="29769E" w:themeFill="accent1" w:themeFillTint="BF"/>
          </w:tcPr>
          <w:p w14:paraId="0B0892FE" w14:textId="77777777" w:rsidR="00C15E52" w:rsidRDefault="00C15E52" w:rsidP="00127166"/>
        </w:tc>
        <w:tc>
          <w:tcPr>
            <w:tcW w:w="450" w:type="dxa"/>
            <w:shd w:val="clear" w:color="auto" w:fill="5AAAD3" w:themeFill="accent1" w:themeFillTint="80"/>
          </w:tcPr>
          <w:p w14:paraId="62FBBEB0" w14:textId="77777777" w:rsidR="00C15E52" w:rsidRDefault="00C15E52" w:rsidP="00127166"/>
        </w:tc>
      </w:tr>
      <w:tr w:rsidR="00C15E52" w14:paraId="4494BF25" w14:textId="7C2B4797" w:rsidTr="002061F3">
        <w:tc>
          <w:tcPr>
            <w:tcW w:w="1002" w:type="dxa"/>
          </w:tcPr>
          <w:p w14:paraId="26F40B73" w14:textId="63685DF2" w:rsidR="00C15E52" w:rsidRPr="00403F28" w:rsidRDefault="00C15E52" w:rsidP="00B74A64">
            <w:pPr>
              <w:rPr>
                <w:rStyle w:val="Hervorhebung"/>
                <w:b w:val="0"/>
                <w:bCs/>
                <w:color w:val="auto"/>
              </w:rPr>
            </w:pPr>
            <w:r w:rsidRPr="00403F28">
              <w:rPr>
                <w:rStyle w:val="Hervorhebung"/>
                <w:b w:val="0"/>
                <w:bCs/>
                <w:color w:val="auto"/>
              </w:rPr>
              <w:lastRenderedPageBreak/>
              <w:t>Woman</w:t>
            </w:r>
          </w:p>
        </w:tc>
        <w:tc>
          <w:tcPr>
            <w:tcW w:w="451" w:type="dxa"/>
          </w:tcPr>
          <w:p w14:paraId="7B67FDD6" w14:textId="77777777" w:rsidR="00C15E52" w:rsidRDefault="00C15E52" w:rsidP="00127166"/>
        </w:tc>
        <w:tc>
          <w:tcPr>
            <w:tcW w:w="451" w:type="dxa"/>
          </w:tcPr>
          <w:p w14:paraId="5F81EA62" w14:textId="77777777" w:rsidR="00C15E52" w:rsidRDefault="00C15E52" w:rsidP="00127166"/>
        </w:tc>
        <w:tc>
          <w:tcPr>
            <w:tcW w:w="451" w:type="dxa"/>
          </w:tcPr>
          <w:p w14:paraId="1609A452" w14:textId="77777777" w:rsidR="00C15E52" w:rsidRDefault="00C15E52" w:rsidP="00127166"/>
        </w:tc>
        <w:tc>
          <w:tcPr>
            <w:tcW w:w="451" w:type="dxa"/>
            <w:shd w:val="clear" w:color="auto" w:fill="A6460F" w:themeFill="accent5"/>
          </w:tcPr>
          <w:p w14:paraId="0AF194CA" w14:textId="77777777" w:rsidR="00C15E52" w:rsidRDefault="00C15E52" w:rsidP="00127166"/>
        </w:tc>
        <w:tc>
          <w:tcPr>
            <w:tcW w:w="450" w:type="dxa"/>
          </w:tcPr>
          <w:p w14:paraId="70E5C94B" w14:textId="77777777" w:rsidR="00C15E52" w:rsidRDefault="00C15E52" w:rsidP="00127166"/>
        </w:tc>
        <w:tc>
          <w:tcPr>
            <w:tcW w:w="450" w:type="dxa"/>
          </w:tcPr>
          <w:p w14:paraId="3A684020" w14:textId="77777777" w:rsidR="00C15E52" w:rsidRDefault="00C15E52" w:rsidP="00127166"/>
        </w:tc>
        <w:tc>
          <w:tcPr>
            <w:tcW w:w="450" w:type="dxa"/>
          </w:tcPr>
          <w:p w14:paraId="4C70EB75" w14:textId="77777777" w:rsidR="00C15E52" w:rsidRDefault="00C15E52" w:rsidP="00127166"/>
        </w:tc>
        <w:tc>
          <w:tcPr>
            <w:tcW w:w="450" w:type="dxa"/>
          </w:tcPr>
          <w:p w14:paraId="2305CD8F" w14:textId="77777777" w:rsidR="00C15E52" w:rsidRDefault="00C15E52" w:rsidP="00127166"/>
        </w:tc>
        <w:tc>
          <w:tcPr>
            <w:tcW w:w="450" w:type="dxa"/>
            <w:shd w:val="clear" w:color="auto" w:fill="E5E4D0" w:themeFill="accent2" w:themeFillTint="66"/>
          </w:tcPr>
          <w:p w14:paraId="30ABA990" w14:textId="77777777" w:rsidR="00C15E52" w:rsidRDefault="00C15E52" w:rsidP="00127166"/>
        </w:tc>
        <w:tc>
          <w:tcPr>
            <w:tcW w:w="450" w:type="dxa"/>
          </w:tcPr>
          <w:p w14:paraId="299C18B8" w14:textId="77777777" w:rsidR="00C15E52" w:rsidRDefault="00C15E52" w:rsidP="00127166"/>
        </w:tc>
        <w:tc>
          <w:tcPr>
            <w:tcW w:w="450" w:type="dxa"/>
          </w:tcPr>
          <w:p w14:paraId="646D1A1E" w14:textId="77777777" w:rsidR="00C15E52" w:rsidRDefault="00C15E52" w:rsidP="00127166"/>
        </w:tc>
        <w:tc>
          <w:tcPr>
            <w:tcW w:w="450" w:type="dxa"/>
          </w:tcPr>
          <w:p w14:paraId="488FD17B" w14:textId="77777777" w:rsidR="00C15E52" w:rsidRDefault="00C15E52" w:rsidP="00127166"/>
        </w:tc>
        <w:tc>
          <w:tcPr>
            <w:tcW w:w="450" w:type="dxa"/>
          </w:tcPr>
          <w:p w14:paraId="50643AB1" w14:textId="77777777" w:rsidR="00C15E52" w:rsidRDefault="00C15E52" w:rsidP="00127166"/>
        </w:tc>
        <w:tc>
          <w:tcPr>
            <w:tcW w:w="450" w:type="dxa"/>
            <w:shd w:val="clear" w:color="auto" w:fill="A6460F" w:themeFill="accent5"/>
          </w:tcPr>
          <w:p w14:paraId="302C7E6E" w14:textId="77777777" w:rsidR="00C15E52" w:rsidRDefault="00C15E52" w:rsidP="00127166"/>
        </w:tc>
        <w:tc>
          <w:tcPr>
            <w:tcW w:w="450" w:type="dxa"/>
          </w:tcPr>
          <w:p w14:paraId="35FB0B8B" w14:textId="77777777" w:rsidR="00C15E52" w:rsidRDefault="00C15E52" w:rsidP="00127166"/>
        </w:tc>
        <w:tc>
          <w:tcPr>
            <w:tcW w:w="450" w:type="dxa"/>
          </w:tcPr>
          <w:p w14:paraId="7AF69534" w14:textId="77777777" w:rsidR="00C15E52" w:rsidRDefault="00C15E52" w:rsidP="00127166"/>
        </w:tc>
        <w:tc>
          <w:tcPr>
            <w:tcW w:w="450" w:type="dxa"/>
          </w:tcPr>
          <w:p w14:paraId="60C6F78E" w14:textId="77777777" w:rsidR="00C15E52" w:rsidRDefault="00C15E52" w:rsidP="00127166"/>
        </w:tc>
        <w:tc>
          <w:tcPr>
            <w:tcW w:w="450" w:type="dxa"/>
          </w:tcPr>
          <w:p w14:paraId="4C13F29A" w14:textId="77777777" w:rsidR="00C15E52" w:rsidRDefault="00C15E52" w:rsidP="00127166"/>
        </w:tc>
        <w:tc>
          <w:tcPr>
            <w:tcW w:w="450" w:type="dxa"/>
          </w:tcPr>
          <w:p w14:paraId="23666F48" w14:textId="77777777" w:rsidR="00C15E52" w:rsidRDefault="00C15E52" w:rsidP="00127166"/>
        </w:tc>
        <w:tc>
          <w:tcPr>
            <w:tcW w:w="450" w:type="dxa"/>
            <w:shd w:val="clear" w:color="auto" w:fill="5AAAD3" w:themeFill="accent1" w:themeFillTint="80"/>
          </w:tcPr>
          <w:p w14:paraId="2BC7E7B6" w14:textId="77777777" w:rsidR="00C15E52" w:rsidRDefault="00C15E52" w:rsidP="00127166"/>
        </w:tc>
        <w:tc>
          <w:tcPr>
            <w:tcW w:w="450" w:type="dxa"/>
            <w:shd w:val="clear" w:color="auto" w:fill="29769E" w:themeFill="accent1" w:themeFillTint="BF"/>
          </w:tcPr>
          <w:p w14:paraId="2F1100B1" w14:textId="77777777" w:rsidR="00C15E52" w:rsidRDefault="00C15E52" w:rsidP="00127166"/>
        </w:tc>
      </w:tr>
      <w:tr w:rsidR="00C15E52" w14:paraId="277E3D47" w14:textId="5229EE9B" w:rsidTr="002061F3">
        <w:tc>
          <w:tcPr>
            <w:tcW w:w="1002" w:type="dxa"/>
          </w:tcPr>
          <w:p w14:paraId="1975D35F" w14:textId="4373B6BE" w:rsidR="00C15E52" w:rsidRPr="00403F28" w:rsidRDefault="00C15E52" w:rsidP="00B74A64">
            <w:pPr>
              <w:rPr>
                <w:rStyle w:val="Hervorhebung"/>
                <w:b w:val="0"/>
                <w:bCs/>
                <w:color w:val="auto"/>
              </w:rPr>
            </w:pPr>
            <w:r w:rsidRPr="00403F28">
              <w:rPr>
                <w:rStyle w:val="Hervorhebung"/>
                <w:b w:val="0"/>
                <w:bCs/>
                <w:color w:val="auto"/>
              </w:rPr>
              <w:t>Queen</w:t>
            </w:r>
          </w:p>
        </w:tc>
        <w:tc>
          <w:tcPr>
            <w:tcW w:w="451" w:type="dxa"/>
          </w:tcPr>
          <w:p w14:paraId="583AB0B0" w14:textId="77777777" w:rsidR="00C15E52" w:rsidRDefault="00C15E52" w:rsidP="00127166"/>
        </w:tc>
        <w:tc>
          <w:tcPr>
            <w:tcW w:w="451" w:type="dxa"/>
          </w:tcPr>
          <w:p w14:paraId="5E992D39" w14:textId="77777777" w:rsidR="00C15E52" w:rsidRDefault="00C15E52" w:rsidP="00127166"/>
        </w:tc>
        <w:tc>
          <w:tcPr>
            <w:tcW w:w="451" w:type="dxa"/>
          </w:tcPr>
          <w:p w14:paraId="3568C304" w14:textId="77777777" w:rsidR="00C15E52" w:rsidRDefault="00C15E52" w:rsidP="00127166"/>
        </w:tc>
        <w:tc>
          <w:tcPr>
            <w:tcW w:w="451" w:type="dxa"/>
            <w:shd w:val="clear" w:color="auto" w:fill="A6460F" w:themeFill="accent5"/>
          </w:tcPr>
          <w:p w14:paraId="0F0E4C18" w14:textId="77777777" w:rsidR="00C15E52" w:rsidRDefault="00C15E52" w:rsidP="00127166"/>
        </w:tc>
        <w:tc>
          <w:tcPr>
            <w:tcW w:w="450" w:type="dxa"/>
          </w:tcPr>
          <w:p w14:paraId="3289EDD1" w14:textId="77777777" w:rsidR="00C15E52" w:rsidRDefault="00C15E52" w:rsidP="00127166"/>
        </w:tc>
        <w:tc>
          <w:tcPr>
            <w:tcW w:w="450" w:type="dxa"/>
          </w:tcPr>
          <w:p w14:paraId="70752E22" w14:textId="77777777" w:rsidR="00C15E52" w:rsidRDefault="00C15E52" w:rsidP="00127166"/>
        </w:tc>
        <w:tc>
          <w:tcPr>
            <w:tcW w:w="450" w:type="dxa"/>
          </w:tcPr>
          <w:p w14:paraId="5A77CBEE" w14:textId="77777777" w:rsidR="00C15E52" w:rsidRDefault="00C15E52" w:rsidP="00127166"/>
        </w:tc>
        <w:tc>
          <w:tcPr>
            <w:tcW w:w="450" w:type="dxa"/>
          </w:tcPr>
          <w:p w14:paraId="40D753C9" w14:textId="77777777" w:rsidR="00C15E52" w:rsidRDefault="00C15E52" w:rsidP="00127166"/>
        </w:tc>
        <w:tc>
          <w:tcPr>
            <w:tcW w:w="450" w:type="dxa"/>
          </w:tcPr>
          <w:p w14:paraId="1FB61632" w14:textId="77777777" w:rsidR="00C15E52" w:rsidRDefault="00C15E52" w:rsidP="00127166"/>
        </w:tc>
        <w:tc>
          <w:tcPr>
            <w:tcW w:w="450" w:type="dxa"/>
            <w:shd w:val="clear" w:color="auto" w:fill="14394C" w:themeFill="accent1"/>
          </w:tcPr>
          <w:p w14:paraId="605423E8" w14:textId="77777777" w:rsidR="00C15E52" w:rsidRDefault="00C15E52" w:rsidP="00127166"/>
        </w:tc>
        <w:tc>
          <w:tcPr>
            <w:tcW w:w="450" w:type="dxa"/>
          </w:tcPr>
          <w:p w14:paraId="16F26E4D" w14:textId="77777777" w:rsidR="00C15E52" w:rsidRDefault="00C15E52" w:rsidP="00127166"/>
        </w:tc>
        <w:tc>
          <w:tcPr>
            <w:tcW w:w="450" w:type="dxa"/>
          </w:tcPr>
          <w:p w14:paraId="6D7E2C7A" w14:textId="77777777" w:rsidR="00C15E52" w:rsidRDefault="00C15E52" w:rsidP="00127166"/>
        </w:tc>
        <w:tc>
          <w:tcPr>
            <w:tcW w:w="450" w:type="dxa"/>
          </w:tcPr>
          <w:p w14:paraId="1C7D407B" w14:textId="77777777" w:rsidR="00C15E52" w:rsidRDefault="00C15E52" w:rsidP="00127166"/>
        </w:tc>
        <w:tc>
          <w:tcPr>
            <w:tcW w:w="450" w:type="dxa"/>
            <w:shd w:val="clear" w:color="auto" w:fill="A6460F" w:themeFill="accent5"/>
          </w:tcPr>
          <w:p w14:paraId="0C1F616A" w14:textId="77777777" w:rsidR="00C15E52" w:rsidRDefault="00C15E52" w:rsidP="00127166"/>
        </w:tc>
        <w:tc>
          <w:tcPr>
            <w:tcW w:w="450" w:type="dxa"/>
          </w:tcPr>
          <w:p w14:paraId="2AE8D1DC" w14:textId="77777777" w:rsidR="00C15E52" w:rsidRDefault="00C15E52" w:rsidP="00127166"/>
        </w:tc>
        <w:tc>
          <w:tcPr>
            <w:tcW w:w="450" w:type="dxa"/>
            <w:shd w:val="clear" w:color="auto" w:fill="454B2A" w:themeFill="accent6" w:themeFillShade="80"/>
          </w:tcPr>
          <w:p w14:paraId="40C7C129" w14:textId="77777777" w:rsidR="00C15E52" w:rsidRDefault="00C15E52" w:rsidP="00127166"/>
        </w:tc>
        <w:tc>
          <w:tcPr>
            <w:tcW w:w="450" w:type="dxa"/>
          </w:tcPr>
          <w:p w14:paraId="4A4A0C5F" w14:textId="77777777" w:rsidR="00C15E52" w:rsidRDefault="00C15E52" w:rsidP="00127166"/>
        </w:tc>
        <w:tc>
          <w:tcPr>
            <w:tcW w:w="450" w:type="dxa"/>
          </w:tcPr>
          <w:p w14:paraId="15C9877C" w14:textId="77777777" w:rsidR="00C15E52" w:rsidRDefault="00C15E52" w:rsidP="00127166"/>
        </w:tc>
        <w:tc>
          <w:tcPr>
            <w:tcW w:w="450" w:type="dxa"/>
          </w:tcPr>
          <w:p w14:paraId="2DB3922B" w14:textId="77777777" w:rsidR="00C15E52" w:rsidRDefault="00C15E52" w:rsidP="00127166"/>
        </w:tc>
        <w:tc>
          <w:tcPr>
            <w:tcW w:w="450" w:type="dxa"/>
          </w:tcPr>
          <w:p w14:paraId="5CFB37A3" w14:textId="77777777" w:rsidR="00C15E52" w:rsidRDefault="00C15E52" w:rsidP="00127166"/>
        </w:tc>
        <w:tc>
          <w:tcPr>
            <w:tcW w:w="450" w:type="dxa"/>
            <w:shd w:val="clear" w:color="auto" w:fill="5AAAD3" w:themeFill="accent1" w:themeFillTint="80"/>
          </w:tcPr>
          <w:p w14:paraId="2C925503" w14:textId="77777777" w:rsidR="00C15E52" w:rsidRDefault="00C15E52" w:rsidP="00127166"/>
        </w:tc>
      </w:tr>
    </w:tbl>
    <w:p w14:paraId="79CA2843" w14:textId="22DAC60D" w:rsidR="00557D5C" w:rsidRDefault="00557D5C" w:rsidP="00557D5C">
      <w:pPr>
        <w:pStyle w:val="kleinerAbstand"/>
      </w:pPr>
    </w:p>
    <w:p w14:paraId="733BAF42" w14:textId="6C50FB6B" w:rsidR="00C15E52" w:rsidRDefault="00557D5C" w:rsidP="003D3182">
      <w:pPr>
        <w:pStyle w:val="berschrift6"/>
      </w:pPr>
      <w:r>
        <w:t>Word to Vector</w:t>
      </w:r>
    </w:p>
    <w:p w14:paraId="6770C561" w14:textId="230734C6" w:rsidR="00557D5C" w:rsidRDefault="00A51FC5" w:rsidP="00127166">
      <w:r>
        <w:t xml:space="preserve">A </w:t>
      </w:r>
      <w:r w:rsidR="00FA2FF7" w:rsidRPr="00DA392A">
        <w:rPr>
          <w:rStyle w:val="Hervorhebung"/>
        </w:rPr>
        <w:t>mathematical function</w:t>
      </w:r>
      <w:r w:rsidR="00FA2FF7">
        <w:t xml:space="preserve"> </w:t>
      </w:r>
      <w:r w:rsidR="00FA2FF7" w:rsidRPr="00DA392A">
        <w:rPr>
          <w:rStyle w:val="Hervorhebung"/>
        </w:rPr>
        <w:t>maps</w:t>
      </w:r>
      <w:r w:rsidR="00FA2FF7">
        <w:t xml:space="preserve"> a </w:t>
      </w:r>
      <w:r w:rsidRPr="00DA392A">
        <w:rPr>
          <w:rStyle w:val="Hervorhebung"/>
        </w:rPr>
        <w:t>word</w:t>
      </w:r>
      <w:r>
        <w:t xml:space="preserve"> or the corresponding index (</w:t>
      </w:r>
      <w:r w:rsidR="00FA2FF7">
        <w:t>input</w:t>
      </w:r>
      <w:r>
        <w:t>)</w:t>
      </w:r>
      <w:r w:rsidR="00FA2FF7">
        <w:t xml:space="preserve"> to a </w:t>
      </w:r>
      <w:r w:rsidR="00FA2FF7" w:rsidRPr="00DA392A">
        <w:rPr>
          <w:rStyle w:val="Hervorhebung"/>
        </w:rPr>
        <w:t>high dimensional vector</w:t>
      </w:r>
      <w:r w:rsidR="00FA2FF7">
        <w:t xml:space="preserve"> (output).</w:t>
      </w:r>
      <w:r w:rsidR="00DA392A">
        <w:t xml:space="preserve"> Machine-learning algorithms can </w:t>
      </w:r>
      <w:r w:rsidR="00DA392A" w:rsidRPr="00DA392A">
        <w:rPr>
          <w:rStyle w:val="Hervorhebung"/>
        </w:rPr>
        <w:t>learn</w:t>
      </w:r>
      <w:r w:rsidR="00DA392A">
        <w:t xml:space="preserve"> this function. In neural networks this function is implemented in </w:t>
      </w:r>
      <w:proofErr w:type="gramStart"/>
      <w:r w:rsidR="00DA392A">
        <w:t>a</w:t>
      </w:r>
      <w:proofErr w:type="gramEnd"/>
      <w:r w:rsidR="00DA392A">
        <w:t xml:space="preserve"> </w:t>
      </w:r>
      <w:r w:rsidR="00DA392A" w:rsidRPr="00DA392A">
        <w:rPr>
          <w:rStyle w:val="Hervorhebung"/>
        </w:rPr>
        <w:t>embedding layer</w:t>
      </w:r>
      <w:r w:rsidR="00DA392A">
        <w:t>.</w:t>
      </w:r>
    </w:p>
    <w:p w14:paraId="7AFB72B3" w14:textId="4E5867B2" w:rsidR="003A10F3" w:rsidRDefault="0028394E" w:rsidP="00CD203D">
      <w:pPr>
        <w:pStyle w:val="berschrift6"/>
      </w:pPr>
      <w:r w:rsidRPr="0028394E">
        <w:rPr>
          <w:noProof/>
        </w:rPr>
        <w:drawing>
          <wp:anchor distT="0" distB="0" distL="114300" distR="114300" simplePos="0" relativeHeight="251658241" behindDoc="0" locked="0" layoutInCell="1" allowOverlap="1" wp14:anchorId="2B07EB24" wp14:editId="5B62C2E4">
            <wp:simplePos x="0" y="0"/>
            <wp:positionH relativeFrom="margin">
              <wp:align>right</wp:align>
            </wp:positionH>
            <wp:positionV relativeFrom="paragraph">
              <wp:posOffset>98425</wp:posOffset>
            </wp:positionV>
            <wp:extent cx="2145030" cy="939800"/>
            <wp:effectExtent l="0" t="0" r="7620" b="0"/>
            <wp:wrapSquare wrapText="bothSides"/>
            <wp:docPr id="1208924124" name="Grafik 1208924124"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24124" name="Grafik 1" descr="Ein Bild, das Text, Schrift, Reihe, Screenshot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a:off x="0" y="0"/>
                      <a:ext cx="2145030" cy="939800"/>
                    </a:xfrm>
                    <a:prstGeom prst="rect">
                      <a:avLst/>
                    </a:prstGeom>
                  </pic:spPr>
                </pic:pic>
              </a:graphicData>
            </a:graphic>
            <wp14:sizeRelH relativeFrom="margin">
              <wp14:pctWidth>0</wp14:pctWidth>
            </wp14:sizeRelH>
            <wp14:sizeRelV relativeFrom="margin">
              <wp14:pctHeight>0</wp14:pctHeight>
            </wp14:sizeRelV>
          </wp:anchor>
        </w:drawing>
      </w:r>
      <w:r w:rsidR="003A10F3">
        <w:t>Advantages of vectors</w:t>
      </w:r>
    </w:p>
    <w:p w14:paraId="513FA583" w14:textId="04124994" w:rsidR="00CD203D" w:rsidRDefault="003A10F3" w:rsidP="00127166">
      <w:pPr>
        <w:rPr>
          <w:noProof/>
        </w:rPr>
      </w:pPr>
      <w:r>
        <w:t xml:space="preserve">Ideally, a “good” embedding </w:t>
      </w:r>
      <w:r w:rsidRPr="0028394E">
        <w:rPr>
          <w:rStyle w:val="Hervorhebung"/>
        </w:rPr>
        <w:t>maps similar/related words to similar regions of the vector-space</w:t>
      </w:r>
      <w:r>
        <w:t>. That is, nearby words have a semantic similarity. Once we have “good” vectors, we can do math.</w:t>
      </w:r>
      <w:r w:rsidR="00F9657B">
        <w:t xml:space="preserve"> </w:t>
      </w:r>
      <w:r w:rsidR="00F9657B" w:rsidRPr="0028394E">
        <w:rPr>
          <w:rStyle w:val="Hervorhebung"/>
        </w:rPr>
        <w:t xml:space="preserve">The dot-product </w:t>
      </w:r>
      <w:r w:rsidR="00F9657B">
        <w:t>(</w:t>
      </w:r>
      <w:proofErr w:type="spellStart"/>
      <w:r w:rsidR="00F9657B" w:rsidRPr="00633EAE">
        <w:rPr>
          <w:lang w:val="en-US"/>
        </w:rPr>
        <w:t>Skalarprodukt</w:t>
      </w:r>
      <w:proofErr w:type="spellEnd"/>
      <w:r w:rsidR="00F9657B">
        <w:t xml:space="preserve">) is a measure of </w:t>
      </w:r>
      <w:r w:rsidR="00F9657B" w:rsidRPr="0028394E">
        <w:rPr>
          <w:rStyle w:val="Hervorhebung"/>
        </w:rPr>
        <w:t>similarity</w:t>
      </w:r>
      <w:r w:rsidR="00F9657B">
        <w:t>. Vectors also can be added/subtracted.</w:t>
      </w:r>
      <w:r w:rsidR="0028394E" w:rsidRPr="0028394E">
        <w:rPr>
          <w:noProof/>
        </w:rPr>
        <w:t xml:space="preserve"> </w:t>
      </w:r>
    </w:p>
    <w:p w14:paraId="72EEB106" w14:textId="1CB94DD4" w:rsidR="002A33A4" w:rsidRDefault="00576531" w:rsidP="0036786D">
      <w:r>
        <w:rPr>
          <w:noProof/>
        </w:rPr>
        <w:t xml:space="preserve">For specific tasks, it is sufficient to have a notion of similarity between words. The question “how to understand words” becomes </w:t>
      </w:r>
      <w:r w:rsidRPr="00CD203D">
        <w:rPr>
          <w:rStyle w:val="Hervorhebung"/>
        </w:rPr>
        <w:t>“how to calculate similarity between words”</w:t>
      </w:r>
      <w:r>
        <w:rPr>
          <w:noProof/>
        </w:rPr>
        <w:t>.</w:t>
      </w:r>
    </w:p>
    <w:p w14:paraId="7B6908E7" w14:textId="0C588642" w:rsidR="00980C3C" w:rsidRDefault="002A33A4" w:rsidP="002B3F53">
      <w:pPr>
        <w:pStyle w:val="berschrift6"/>
      </w:pPr>
      <w:r>
        <w:t>Basic properties of the dot product:</w:t>
      </w:r>
    </w:p>
    <w:p w14:paraId="4BC875E0" w14:textId="6D497622" w:rsidR="00814DCF" w:rsidRDefault="002A33A4" w:rsidP="00814DCF">
      <w:pPr>
        <w:pStyle w:val="Aufzhlung"/>
      </w:pPr>
      <w:r>
        <w:t xml:space="preserve">The </w:t>
      </w:r>
      <w:r w:rsidR="00AF2408">
        <w:t>dot</w:t>
      </w:r>
      <w:r>
        <w:t xml:space="preserve"> product between two vectors is </w:t>
      </w:r>
      <w:r w:rsidRPr="00F7773C">
        <w:rPr>
          <w:rStyle w:val="Hervorhebung"/>
        </w:rPr>
        <w:t>maximal</w:t>
      </w:r>
      <w:r>
        <w:t xml:space="preserve"> when they are both the same</w:t>
      </w:r>
      <w:r w:rsidR="00814DCF">
        <w:t xml:space="preserve"> (going in the </w:t>
      </w:r>
      <w:r w:rsidR="00814DCF" w:rsidRPr="00F7773C">
        <w:rPr>
          <w:rStyle w:val="Hervorhebung"/>
        </w:rPr>
        <w:t>same</w:t>
      </w:r>
      <w:r w:rsidR="00814DCF">
        <w:t xml:space="preserve"> </w:t>
      </w:r>
      <w:r w:rsidR="00814DCF" w:rsidRPr="00F7773C">
        <w:rPr>
          <w:rStyle w:val="Hervorhebung"/>
        </w:rPr>
        <w:t>direction</w:t>
      </w:r>
      <w:r w:rsidR="00814DCF">
        <w:t xml:space="preserve">). If the two vectors both have </w:t>
      </w:r>
      <w:r w:rsidR="00814DCF" w:rsidRPr="00F7773C">
        <w:rPr>
          <w:rStyle w:val="Hervorhebung"/>
        </w:rPr>
        <w:t>norm</w:t>
      </w:r>
      <w:r w:rsidR="00814DCF">
        <w:rPr>
          <w:rStyle w:val="Hervorhebung"/>
        </w:rPr>
        <w:t xml:space="preserve"> </w:t>
      </w:r>
      <w:r w:rsidR="00404A06">
        <w:rPr>
          <w:rStyle w:val="Hervorhebung"/>
        </w:rPr>
        <w:t>/ length</w:t>
      </w:r>
      <w:r w:rsidR="00814DCF">
        <w:t xml:space="preserve"> </w:t>
      </w:r>
      <w:r w:rsidR="00814DCF" w:rsidRPr="00F7773C">
        <w:rPr>
          <w:rStyle w:val="Hervorhebung"/>
        </w:rPr>
        <w:t>1</w:t>
      </w:r>
      <w:r w:rsidR="00814DCF">
        <w:t xml:space="preserve">, then the </w:t>
      </w:r>
      <w:r w:rsidR="00814DCF" w:rsidRPr="00F7773C">
        <w:rPr>
          <w:rStyle w:val="Hervorhebung"/>
        </w:rPr>
        <w:t xml:space="preserve">maximal </w:t>
      </w:r>
      <w:r w:rsidR="00814DCF">
        <w:t xml:space="preserve">value is </w:t>
      </w:r>
      <w:r w:rsidR="00814DCF" w:rsidRPr="00F7773C">
        <w:rPr>
          <w:rStyle w:val="Hervorhebung"/>
        </w:rPr>
        <w:t>1</w:t>
      </w:r>
      <w:r w:rsidR="00814DCF">
        <w:t>.</w:t>
      </w:r>
    </w:p>
    <w:p w14:paraId="02CBB31C" w14:textId="7C682345" w:rsidR="00814DCF" w:rsidRDefault="00814DCF" w:rsidP="00814DCF">
      <w:pPr>
        <w:pStyle w:val="Aufzhlung"/>
      </w:pPr>
      <w:r>
        <w:t xml:space="preserve">The </w:t>
      </w:r>
      <w:r w:rsidR="00AF2408">
        <w:t>dot</w:t>
      </w:r>
      <w:r>
        <w:t xml:space="preserve"> product between two vectors is </w:t>
      </w:r>
      <w:r w:rsidRPr="00F7773C">
        <w:rPr>
          <w:rStyle w:val="Hervorhebung"/>
        </w:rPr>
        <w:t>zero</w:t>
      </w:r>
      <w:r>
        <w:t xml:space="preserve"> iff</w:t>
      </w:r>
      <w:r w:rsidR="00126C4F">
        <w:t xml:space="preserve"> (if and only if) they share no components (are </w:t>
      </w:r>
      <w:r w:rsidR="00126C4F" w:rsidRPr="00F7773C">
        <w:rPr>
          <w:rStyle w:val="Hervorhebung"/>
        </w:rPr>
        <w:t>perpendicular</w:t>
      </w:r>
      <w:r w:rsidR="00126C4F">
        <w:t xml:space="preserve"> / 90° difference</w:t>
      </w:r>
      <w:r w:rsidR="001D72DC">
        <w:t xml:space="preserve"> / orthogonality</w:t>
      </w:r>
      <w:r w:rsidR="00126C4F">
        <w:t>)</w:t>
      </w:r>
    </w:p>
    <w:p w14:paraId="16EF1BB1" w14:textId="034C58F8" w:rsidR="002B3F53" w:rsidRDefault="00DB68C5" w:rsidP="00814DCF">
      <w:pPr>
        <w:pStyle w:val="Aufzhlung"/>
      </w:pPr>
      <w:r w:rsidRPr="000B6C5A">
        <w:rPr>
          <w:noProof/>
        </w:rPr>
        <w:drawing>
          <wp:anchor distT="0" distB="0" distL="114300" distR="114300" simplePos="0" relativeHeight="251658242" behindDoc="0" locked="0" layoutInCell="1" allowOverlap="1" wp14:anchorId="7F6FF107" wp14:editId="4717958D">
            <wp:simplePos x="0" y="0"/>
            <wp:positionH relativeFrom="margin">
              <wp:align>right</wp:align>
            </wp:positionH>
            <wp:positionV relativeFrom="paragraph">
              <wp:posOffset>333375</wp:posOffset>
            </wp:positionV>
            <wp:extent cx="1621790" cy="1454150"/>
            <wp:effectExtent l="0" t="0" r="0" b="0"/>
            <wp:wrapSquare wrapText="bothSides"/>
            <wp:docPr id="115222835" name="Grafik 115222835"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2835" name="Grafik 1" descr="Ein Bild, das Reihe, Diagramm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790" cy="1454150"/>
                    </a:xfrm>
                    <a:prstGeom prst="rect">
                      <a:avLst/>
                    </a:prstGeom>
                  </pic:spPr>
                </pic:pic>
              </a:graphicData>
            </a:graphic>
            <wp14:sizeRelH relativeFrom="margin">
              <wp14:pctWidth>0</wp14:pctWidth>
            </wp14:sizeRelH>
            <wp14:sizeRelV relativeFrom="margin">
              <wp14:pctHeight>0</wp14:pctHeight>
            </wp14:sizeRelV>
          </wp:anchor>
        </w:drawing>
      </w:r>
      <w:r w:rsidR="002B3F53">
        <w:t xml:space="preserve">The </w:t>
      </w:r>
      <w:r w:rsidR="00AF2408">
        <w:t>dot</w:t>
      </w:r>
      <w:r w:rsidR="002B3F53">
        <w:t xml:space="preserve"> product between two vectors is </w:t>
      </w:r>
      <w:r w:rsidR="002B3F53" w:rsidRPr="00F7773C">
        <w:rPr>
          <w:rStyle w:val="Hervorhebung"/>
        </w:rPr>
        <w:t>minimal</w:t>
      </w:r>
      <w:r w:rsidR="002B3F53">
        <w:t xml:space="preserve"> (negative) when they are </w:t>
      </w:r>
      <w:r w:rsidR="002B3F53" w:rsidRPr="00F7773C">
        <w:rPr>
          <w:rStyle w:val="Hervorhebung"/>
        </w:rPr>
        <w:t>anti-parallel</w:t>
      </w:r>
      <w:r w:rsidR="00307416">
        <w:rPr>
          <w:rStyle w:val="Hervorhebung"/>
        </w:rPr>
        <w:t xml:space="preserve"> </w:t>
      </w:r>
      <w:r w:rsidR="00307416" w:rsidRPr="00813048">
        <w:t>(</w:t>
      </w:r>
      <w:r w:rsidR="00813048" w:rsidRPr="00813048">
        <w:t>pointing in opposite directions</w:t>
      </w:r>
      <w:r w:rsidR="00307416" w:rsidRPr="00813048">
        <w:t>)</w:t>
      </w:r>
      <w:r w:rsidR="002B3F53" w:rsidRPr="00813048">
        <w:t>.</w:t>
      </w:r>
      <w:r w:rsidR="002B3F53">
        <w:t xml:space="preserve"> If the two vectors both have </w:t>
      </w:r>
      <w:r w:rsidR="002B3F53" w:rsidRPr="00F7773C">
        <w:rPr>
          <w:rStyle w:val="Hervorhebung"/>
        </w:rPr>
        <w:t>norm 1</w:t>
      </w:r>
      <w:r w:rsidR="002B3F53">
        <w:t xml:space="preserve">, then this minimal value is </w:t>
      </w:r>
      <w:r w:rsidR="002B3F53" w:rsidRPr="00F7773C">
        <w:rPr>
          <w:rStyle w:val="Hervorhebung"/>
        </w:rPr>
        <w:t>-1</w:t>
      </w:r>
      <w:r w:rsidR="002B3F53">
        <w:t>.</w:t>
      </w:r>
    </w:p>
    <w:p w14:paraId="7EA33EA4" w14:textId="4DFD4F03" w:rsidR="00920107" w:rsidRDefault="00920107" w:rsidP="000B6C5A">
      <w:pPr>
        <w:pStyle w:val="berschrift6"/>
      </w:pPr>
      <w:r>
        <w:t>Cosine-similarity or cosine-distance</w:t>
      </w:r>
    </w:p>
    <w:p w14:paraId="5CE11FC9" w14:textId="6B912DAC" w:rsidR="00920107" w:rsidRDefault="00920107" w:rsidP="00920107">
      <w:pPr>
        <w:rPr>
          <w:rFonts w:eastAsiaTheme="minorEastAsia"/>
        </w:rPr>
      </w:pPr>
      <m:oMath>
        <m:r>
          <w:rPr>
            <w:rFonts w:ascii="Cambria Math" w:hAnsi="Cambria Math"/>
          </w:rPr>
          <m:t>A</m:t>
        </m:r>
      </m:oMath>
      <w:r>
        <w:t xml:space="preserve"> and </w:t>
      </w:r>
      <m:oMath>
        <m:r>
          <w:rPr>
            <w:rFonts w:ascii="Cambria Math" w:hAnsi="Cambria Math"/>
          </w:rPr>
          <m:t>B</m:t>
        </m:r>
      </m:oMath>
      <w:r>
        <w:t xml:space="preserve"> are vectors. Say </w:t>
      </w:r>
      <m:oMath>
        <m:r>
          <w:rPr>
            <w:rFonts w:ascii="Cambria Math" w:hAnsi="Cambria Math"/>
          </w:rPr>
          <m:t>A</m:t>
        </m:r>
      </m:oMath>
      <w:r>
        <w:rPr>
          <w:rFonts w:eastAsiaTheme="minorEastAsia"/>
        </w:rPr>
        <w:t xml:space="preserve"> represents “cat”, </w:t>
      </w:r>
      <m:oMath>
        <m:r>
          <w:rPr>
            <w:rFonts w:ascii="Cambria Math" w:eastAsiaTheme="minorEastAsia" w:hAnsi="Cambria Math"/>
          </w:rPr>
          <m:t>B</m:t>
        </m:r>
      </m:oMath>
      <w:r>
        <w:rPr>
          <w:rFonts w:eastAsiaTheme="minorEastAsia"/>
        </w:rPr>
        <w:t xml:space="preserve"> represents “dog”. The cosine-distance is a way to calculate how similar two words (vectors) are.</w:t>
      </w:r>
    </w:p>
    <w:p w14:paraId="325FC4DA" w14:textId="78784F77" w:rsidR="000B6C5A" w:rsidRDefault="007426ED" w:rsidP="00920107">
      <w:pPr>
        <w:rPr>
          <w:rFonts w:eastAsiaTheme="minorEastAsia"/>
        </w:rPr>
      </w:pPr>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A∙B</m:t>
            </m:r>
          </m:num>
          <m:den>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e>
                </m:nary>
              </m:e>
            </m:rad>
          </m:den>
        </m:f>
        <m:r>
          <w:rPr>
            <w:rFonts w:ascii="Cambria Math" w:hAnsi="Cambria Math"/>
          </w:rPr>
          <m:t>=</m:t>
        </m:r>
        <m:f>
          <m:fPr>
            <m:ctrlPr>
              <w:rPr>
                <w:rFonts w:ascii="Cambria Math" w:hAnsi="Cambria Math"/>
                <w:i/>
              </w:rPr>
            </m:ctrlPr>
          </m:fPr>
          <m:num>
            <m:r>
              <w:rPr>
                <w:rFonts w:ascii="Cambria Math" w:hAnsi="Cambria Math"/>
              </w:rPr>
              <m:t>dot product of the vectors</m:t>
            </m:r>
          </m:num>
          <m:den>
            <m:r>
              <w:rPr>
                <w:rFonts w:ascii="Cambria Math" w:hAnsi="Cambria Math"/>
              </w:rPr>
              <m:t>Length of the vectors multiplicated</m:t>
            </m:r>
          </m:den>
        </m:f>
      </m:oMath>
      <w:r w:rsidR="00D54EF1">
        <w:rPr>
          <w:rFonts w:eastAsiaTheme="minorEastAsia"/>
        </w:rPr>
        <w:t xml:space="preserve"> </w:t>
      </w:r>
    </w:p>
    <w:p w14:paraId="5876B484" w14:textId="77777777" w:rsidR="00DB68C5" w:rsidRPr="00DB68C5" w:rsidRDefault="00DB68C5" w:rsidP="00920107">
      <w:pPr>
        <w:rPr>
          <w:rFonts w:eastAsiaTheme="minorEastAsia"/>
          <w:sz w:val="10"/>
          <w:szCs w:val="10"/>
        </w:rPr>
      </w:pPr>
    </w:p>
    <w:p w14:paraId="2F53F348" w14:textId="2CBBE454" w:rsidR="00425593" w:rsidRPr="00980C3C" w:rsidRDefault="00425593" w:rsidP="00425593">
      <w:pPr>
        <w:pStyle w:val="Definition"/>
        <w:rPr>
          <w:rStyle w:val="Hervorhebung"/>
        </w:rPr>
      </w:pPr>
      <w:r>
        <w:rPr>
          <w:rStyle w:val="Hervorhebung"/>
        </w:rPr>
        <w:t>Calculation of cosine similarity</w:t>
      </w:r>
    </w:p>
    <w:p w14:paraId="42A8D378" w14:textId="160CF8DC" w:rsidR="00425593" w:rsidRDefault="00425593" w:rsidP="00425593">
      <w:pPr>
        <w:pStyle w:val="Definition"/>
        <w:rPr>
          <w:noProof/>
        </w:rPr>
      </w:pPr>
      <w:r w:rsidRPr="00A85CB9">
        <w:rPr>
          <w:noProof/>
        </w:rPr>
        <w:t xml:space="preserve">The </w:t>
      </w:r>
      <w:r w:rsidRPr="00B24CBF">
        <w:rPr>
          <w:b/>
          <w:bCs/>
          <w:noProof/>
        </w:rPr>
        <w:t xml:space="preserve">dot product </w:t>
      </w:r>
      <w:r w:rsidRPr="00A85CB9">
        <w:rPr>
          <w:noProof/>
        </w:rPr>
        <w:t>can be used to multiply two vectors of equal size. The result is a real number</w:t>
      </w:r>
      <w:r>
        <w:rPr>
          <w:noProof/>
        </w:rPr>
        <w:t>.</w:t>
      </w:r>
    </w:p>
    <w:p w14:paraId="61C572EA" w14:textId="77777777" w:rsidR="00425593" w:rsidRPr="004808BF" w:rsidRDefault="007426ED" w:rsidP="00425593">
      <w:pPr>
        <w:pStyle w:val="Definition"/>
        <w:rPr>
          <w:rFonts w:eastAsiaTheme="minorEastAsia"/>
          <w:b/>
          <w:bCs/>
          <w:color w:val="8B9654" w:themeColor="accent6"/>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e>
                </m:mr>
                <m:mr>
                  <m:e>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ctrlPr>
                      <w:rPr>
                        <w:rFonts w:ascii="Cambria Math" w:eastAsia="Cambria Math" w:hAnsi="Cambria Math" w:cs="Cambria Math"/>
                        <w:i/>
                      </w:rPr>
                    </m:ctrlPr>
                  </m:e>
                </m:mr>
                <m:mr>
                  <m:e>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e>
                </m:mr>
                <m:mr>
                  <m:e>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ctrlPr>
                      <w:rPr>
                        <w:rFonts w:ascii="Cambria Math" w:eastAsia="Cambria Math" w:hAnsi="Cambria Math" w:cs="Cambria Math"/>
                        <w:i/>
                      </w:rPr>
                    </m:ctrlPr>
                  </m:e>
                </m:mr>
                <m:mr>
                  <m:e>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e>
                </m:mr>
              </m:m>
            </m:e>
          </m:d>
          <m:r>
            <w:rPr>
              <w:rFonts w:ascii="Cambria Math" w:hAnsi="Cambria Math"/>
            </w:rPr>
            <m:t xml:space="preserve">= </m:t>
          </m:r>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r>
            <w:rPr>
              <w:rFonts w:ascii="Cambria Math" w:hAnsi="Cambria Math"/>
            </w:rPr>
            <m:t>*</m:t>
          </m:r>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r>
            <w:rPr>
              <w:rFonts w:ascii="Cambria Math" w:hAnsi="Cambria Math"/>
            </w:rPr>
            <m:t>+</m:t>
          </m:r>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r>
            <w:rPr>
              <w:rFonts w:ascii="Cambria Math" w:hAnsi="Cambria Math"/>
            </w:rPr>
            <m:t>*</m:t>
          </m:r>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r>
            <w:rPr>
              <w:rFonts w:ascii="Cambria Math" w:hAnsi="Cambria Math"/>
            </w:rPr>
            <m:t>+</m:t>
          </m:r>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r>
            <w:rPr>
              <w:rFonts w:ascii="Cambria Math" w:hAnsi="Cambria Math"/>
            </w:rPr>
            <m:t>*</m:t>
          </m:r>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oMath>
      </m:oMathPara>
    </w:p>
    <w:p w14:paraId="0EABD203" w14:textId="77777777" w:rsidR="0036786D" w:rsidRPr="0036786D" w:rsidRDefault="0036786D" w:rsidP="00B24CBF">
      <w:pPr>
        <w:pStyle w:val="Definition"/>
        <w:rPr>
          <w:sz w:val="12"/>
          <w:szCs w:val="12"/>
        </w:rPr>
      </w:pPr>
    </w:p>
    <w:p w14:paraId="4E05F7A3" w14:textId="27AD2421" w:rsidR="004808BF" w:rsidRPr="00B24CBF" w:rsidRDefault="00B24CBF" w:rsidP="00B24CBF">
      <w:pPr>
        <w:pStyle w:val="Definition"/>
      </w:pPr>
      <w:r>
        <w:t xml:space="preserve">The </w:t>
      </w:r>
      <w:r w:rsidR="0036786D" w:rsidRPr="0036786D">
        <w:rPr>
          <w:b/>
          <w:bCs/>
        </w:rPr>
        <w:t>l</w:t>
      </w:r>
      <w:r w:rsidR="004808BF" w:rsidRPr="0036786D">
        <w:rPr>
          <w:b/>
          <w:bCs/>
        </w:rPr>
        <w:t xml:space="preserve">ength / </w:t>
      </w:r>
      <w:r w:rsidR="0036786D" w:rsidRPr="0036786D">
        <w:rPr>
          <w:b/>
          <w:bCs/>
        </w:rPr>
        <w:t>m</w:t>
      </w:r>
      <w:r w:rsidR="004808BF" w:rsidRPr="0036786D">
        <w:rPr>
          <w:b/>
          <w:bCs/>
        </w:rPr>
        <w:t>agnitude</w:t>
      </w:r>
      <w:r w:rsidR="00AD5AA6">
        <w:rPr>
          <w:b/>
          <w:bCs/>
        </w:rPr>
        <w:t xml:space="preserve"> / norm</w:t>
      </w:r>
      <w:r w:rsidR="004808BF" w:rsidRPr="00B24CBF">
        <w:t xml:space="preserve"> of </w:t>
      </w:r>
      <w:r>
        <w:t>a</w:t>
      </w:r>
      <w:r w:rsidR="004808BF" w:rsidRPr="00B24CBF">
        <w:t xml:space="preserve"> </w:t>
      </w:r>
      <w:r>
        <w:t xml:space="preserve">vector </w:t>
      </w:r>
      <w:r w:rsidR="0036786D">
        <w:t xml:space="preserve">is calculated by squaring all the values of the vector, adding them together and then take the square root of the sum. The result is a real number. </w:t>
      </w:r>
    </w:p>
    <w:p w14:paraId="6A15357F" w14:textId="0E922E70" w:rsidR="00304B5F" w:rsidRDefault="007426ED" w:rsidP="00425593">
      <w:pPr>
        <w:pStyle w:val="Definition"/>
        <w:rPr>
          <w:rFonts w:eastAsiaTheme="minorEastAsia"/>
        </w:rPr>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e>
              </m:mr>
              <m:mr>
                <m:e>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ctrlPr>
                    <w:rPr>
                      <w:rFonts w:ascii="Cambria Math" w:eastAsia="Cambria Math" w:hAnsi="Cambria Math" w:cs="Cambria Math"/>
                      <w:i/>
                    </w:rPr>
                  </m:ctrlPr>
                </m:e>
              </m:mr>
              <m:mr>
                <m:e>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e>
              </m:mr>
            </m:m>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b/>
                    <w:bCs/>
                    <w:i/>
                    <w:color w:val="29769E" w:themeColor="accent1" w:themeTint="BF"/>
                  </w:rPr>
                </m:ctrlPr>
              </m:sSupPr>
              <m:e>
                <m:sSub>
                  <m:sSubPr>
                    <m:ctrlPr>
                      <w:rPr>
                        <w:rFonts w:ascii="Cambria Math" w:eastAsiaTheme="minorEastAsia" w:hAnsi="Cambria Math"/>
                        <w:b/>
                        <w:bCs/>
                        <w:i/>
                        <w:color w:val="29769E" w:themeColor="accent1" w:themeTint="BF"/>
                      </w:rPr>
                    </m:ctrlPr>
                  </m:sSubPr>
                  <m:e>
                    <m:r>
                      <m:rPr>
                        <m:sty m:val="bi"/>
                      </m:rPr>
                      <w:rPr>
                        <w:rFonts w:ascii="Cambria Math" w:eastAsiaTheme="minorEastAsia" w:hAnsi="Cambria Math"/>
                        <w:color w:val="29769E" w:themeColor="accent1" w:themeTint="BF"/>
                      </w:rPr>
                      <m:t>(a</m:t>
                    </m:r>
                  </m:e>
                  <m:sub>
                    <m:r>
                      <m:rPr>
                        <m:sty m:val="bi"/>
                      </m:rPr>
                      <w:rPr>
                        <w:rFonts w:ascii="Cambria Math" w:eastAsiaTheme="minorEastAsia" w:hAnsi="Cambria Math"/>
                        <w:color w:val="29769E" w:themeColor="accent1" w:themeTint="BF"/>
                      </w:rPr>
                      <m:t>1</m:t>
                    </m:r>
                  </m:sub>
                </m:sSub>
                <m:r>
                  <m:rPr>
                    <m:sty m:val="bi"/>
                  </m:rPr>
                  <w:rPr>
                    <w:rFonts w:ascii="Cambria Math" w:eastAsiaTheme="minorEastAsia" w:hAnsi="Cambria Math"/>
                    <w:color w:val="29769E" w:themeColor="accent1" w:themeTint="BF"/>
                  </w:rPr>
                  <m:t>)</m:t>
                </m:r>
              </m:e>
              <m:sup>
                <m:r>
                  <m:rPr>
                    <m:sty m:val="bi"/>
                  </m:rPr>
                  <w:rPr>
                    <w:rFonts w:ascii="Cambria Math" w:eastAsiaTheme="minorEastAsia" w:hAnsi="Cambria Math"/>
                    <w:color w:val="29769E" w:themeColor="accent1" w:themeTint="BF"/>
                  </w:rPr>
                  <m:t>2</m:t>
                </m:r>
              </m:sup>
            </m:sSup>
            <m:r>
              <w:rPr>
                <w:rFonts w:ascii="Cambria Math" w:eastAsiaTheme="minorEastAsia" w:hAnsi="Cambria Math"/>
              </w:rPr>
              <m:t>+</m:t>
            </m:r>
            <m:sSup>
              <m:sSupPr>
                <m:ctrlPr>
                  <w:rPr>
                    <w:rFonts w:ascii="Cambria Math" w:eastAsiaTheme="minorEastAsia" w:hAnsi="Cambria Math"/>
                    <w:b/>
                    <w:bCs/>
                    <w:i/>
                    <w:color w:val="BFBC8A" w:themeColor="accent2"/>
                  </w:rPr>
                </m:ctrlPr>
              </m:sSupPr>
              <m:e>
                <m:sSub>
                  <m:sSubPr>
                    <m:ctrlPr>
                      <w:rPr>
                        <w:rFonts w:ascii="Cambria Math" w:eastAsiaTheme="minorEastAsia" w:hAnsi="Cambria Math"/>
                        <w:b/>
                        <w:bCs/>
                        <w:i/>
                        <w:color w:val="BFBC8A" w:themeColor="accent2"/>
                      </w:rPr>
                    </m:ctrlPr>
                  </m:sSubPr>
                  <m:e>
                    <m:r>
                      <m:rPr>
                        <m:sty m:val="bi"/>
                      </m:rPr>
                      <w:rPr>
                        <w:rFonts w:ascii="Cambria Math" w:eastAsiaTheme="minorEastAsia" w:hAnsi="Cambria Math"/>
                        <w:color w:val="BFBC8A" w:themeColor="accent2"/>
                      </w:rPr>
                      <m:t>(a</m:t>
                    </m:r>
                  </m:e>
                  <m:sub>
                    <m:r>
                      <m:rPr>
                        <m:sty m:val="bi"/>
                      </m:rPr>
                      <w:rPr>
                        <w:rFonts w:ascii="Cambria Math" w:eastAsiaTheme="minorEastAsia" w:hAnsi="Cambria Math"/>
                        <w:color w:val="BFBC8A" w:themeColor="accent2"/>
                      </w:rPr>
                      <m:t>2</m:t>
                    </m:r>
                  </m:sub>
                </m:sSub>
                <m:r>
                  <m:rPr>
                    <m:sty m:val="bi"/>
                  </m:rPr>
                  <w:rPr>
                    <w:rFonts w:ascii="Cambria Math" w:eastAsiaTheme="minorEastAsia" w:hAnsi="Cambria Math"/>
                    <w:color w:val="BFBC8A" w:themeColor="accent2"/>
                  </w:rPr>
                  <m:t>)</m:t>
                </m:r>
              </m:e>
              <m:sup>
                <m:r>
                  <m:rPr>
                    <m:sty m:val="bi"/>
                  </m:rPr>
                  <w:rPr>
                    <w:rFonts w:ascii="Cambria Math" w:eastAsiaTheme="minorEastAsia" w:hAnsi="Cambria Math"/>
                    <w:color w:val="BFBC8A" w:themeColor="accent2"/>
                  </w:rPr>
                  <m:t>2</m:t>
                </m:r>
              </m:sup>
            </m:sSup>
            <m:r>
              <w:rPr>
                <w:rFonts w:ascii="Cambria Math" w:eastAsiaTheme="minorEastAsia" w:hAnsi="Cambria Math"/>
              </w:rPr>
              <m:t>+</m:t>
            </m:r>
            <m:sSup>
              <m:sSupPr>
                <m:ctrlPr>
                  <w:rPr>
                    <w:rFonts w:ascii="Cambria Math" w:eastAsiaTheme="minorEastAsia" w:hAnsi="Cambria Math"/>
                    <w:b/>
                    <w:bCs/>
                    <w:i/>
                    <w:color w:val="CA9B0C" w:themeColor="accent3" w:themeShade="BF"/>
                  </w:rPr>
                </m:ctrlPr>
              </m:sSupPr>
              <m:e>
                <m:sSub>
                  <m:sSubPr>
                    <m:ctrlPr>
                      <w:rPr>
                        <w:rFonts w:ascii="Cambria Math" w:eastAsiaTheme="minorEastAsia" w:hAnsi="Cambria Math"/>
                        <w:b/>
                        <w:bCs/>
                        <w:i/>
                        <w:color w:val="CA9B0C" w:themeColor="accent3" w:themeShade="BF"/>
                      </w:rPr>
                    </m:ctrlPr>
                  </m:sSubPr>
                  <m:e>
                    <m:r>
                      <m:rPr>
                        <m:sty m:val="bi"/>
                      </m:rPr>
                      <w:rPr>
                        <w:rFonts w:ascii="Cambria Math" w:eastAsiaTheme="minorEastAsia" w:hAnsi="Cambria Math"/>
                        <w:color w:val="CA9B0C" w:themeColor="accent3" w:themeShade="BF"/>
                      </w:rPr>
                      <m:t>(a</m:t>
                    </m:r>
                  </m:e>
                  <m:sub>
                    <m:r>
                      <m:rPr>
                        <m:sty m:val="bi"/>
                      </m:rPr>
                      <w:rPr>
                        <w:rFonts w:ascii="Cambria Math" w:eastAsiaTheme="minorEastAsia" w:hAnsi="Cambria Math"/>
                        <w:color w:val="CA9B0C" w:themeColor="accent3" w:themeShade="BF"/>
                      </w:rPr>
                      <m:t>3</m:t>
                    </m:r>
                  </m:sub>
                </m:sSub>
                <m:r>
                  <m:rPr>
                    <m:sty m:val="bi"/>
                  </m:rPr>
                  <w:rPr>
                    <w:rFonts w:ascii="Cambria Math" w:eastAsiaTheme="minorEastAsia" w:hAnsi="Cambria Math"/>
                    <w:color w:val="CA9B0C" w:themeColor="accent3" w:themeShade="BF"/>
                  </w:rPr>
                  <m:t>)</m:t>
                </m:r>
              </m:e>
              <m:sup>
                <m:r>
                  <m:rPr>
                    <m:sty m:val="bi"/>
                  </m:rPr>
                  <w:rPr>
                    <w:rFonts w:ascii="Cambria Math" w:eastAsiaTheme="minorEastAsia" w:hAnsi="Cambria Math"/>
                    <w:color w:val="CA9B0C" w:themeColor="accent3" w:themeShade="BF"/>
                  </w:rPr>
                  <m:t>2</m:t>
                </m:r>
              </m:sup>
            </m:sSup>
            <m:r>
              <w:rPr>
                <w:rFonts w:ascii="Cambria Math" w:eastAsiaTheme="minorEastAsia" w:hAnsi="Cambria Math"/>
              </w:rPr>
              <m:t xml:space="preserve"> </m:t>
            </m:r>
          </m:e>
        </m:rad>
      </m:oMath>
      <w:r w:rsidR="00DB68C5">
        <w:rPr>
          <w:rFonts w:eastAsiaTheme="minorEastAsia"/>
        </w:rPr>
        <w:t xml:space="preserve"> </w:t>
      </w:r>
    </w:p>
    <w:p w14:paraId="01E21E79" w14:textId="77777777" w:rsidR="00DB68C5" w:rsidRPr="00DB68C5" w:rsidRDefault="00DB68C5" w:rsidP="00425593">
      <w:pPr>
        <w:pStyle w:val="Definition"/>
        <w:rPr>
          <w:rFonts w:eastAsiaTheme="minorEastAsia"/>
          <w:sz w:val="12"/>
          <w:szCs w:val="12"/>
        </w:rPr>
      </w:pPr>
    </w:p>
    <w:p w14:paraId="23445967" w14:textId="4E57D3F5" w:rsidR="00304B5F" w:rsidRPr="0089616B" w:rsidRDefault="00DB68C5" w:rsidP="00425593">
      <w:pPr>
        <w:pStyle w:val="Definition"/>
        <w:rPr>
          <w:rFonts w:eastAsiaTheme="minorEastAsia"/>
          <w:b/>
          <w:lang w:val="it-IT"/>
        </w:rPr>
      </w:pPr>
      <w:r w:rsidRPr="00633EAE">
        <w:rPr>
          <w:rFonts w:eastAsiaTheme="minorEastAsia"/>
          <w:b/>
          <w:lang w:val="it-IT"/>
        </w:rPr>
        <w:t>Cosine-</w:t>
      </w:r>
      <w:proofErr w:type="spellStart"/>
      <w:r w:rsidRPr="00633EAE">
        <w:rPr>
          <w:rFonts w:eastAsiaTheme="minorEastAsia"/>
          <w:b/>
          <w:lang w:val="it-IT"/>
        </w:rPr>
        <w:t>s</w:t>
      </w:r>
      <w:r w:rsidR="00304B5F" w:rsidRPr="00633EAE">
        <w:rPr>
          <w:rFonts w:eastAsiaTheme="minorEastAsia"/>
          <w:b/>
          <w:lang w:val="it-IT"/>
        </w:rPr>
        <w:t>imilarity</w:t>
      </w:r>
      <w:proofErr w:type="spellEnd"/>
      <w:r w:rsidR="00304B5F" w:rsidRPr="0089616B">
        <w:rPr>
          <w:rFonts w:eastAsiaTheme="minorEastAsia"/>
          <w:b/>
          <w:lang w:val="it-IT"/>
        </w:rPr>
        <w:t>:</w:t>
      </w:r>
    </w:p>
    <w:p w14:paraId="31086A91" w14:textId="7497C176" w:rsidR="00304B5F" w:rsidRPr="0089616B" w:rsidRDefault="007426ED" w:rsidP="00425593">
      <w:pPr>
        <w:pStyle w:val="Definition"/>
        <w:rPr>
          <w:rFonts w:eastAsiaTheme="minorEastAsia"/>
          <w:lang w:val="it-IT"/>
        </w:rPr>
      </w:pPr>
      <m:oMath>
        <m:func>
          <m:funcPr>
            <m:ctrlPr>
              <w:rPr>
                <w:rFonts w:ascii="Cambria Math" w:hAnsi="Cambria Math"/>
                <w:i/>
              </w:rPr>
            </m:ctrlPr>
          </m:funcPr>
          <m:fName>
            <m:r>
              <w:rPr>
                <w:rFonts w:ascii="Cambria Math" w:hAnsi="Cambria Math"/>
              </w:rPr>
              <m:t>similarity</m:t>
            </m:r>
          </m:fName>
          <m:e>
            <m:d>
              <m:dPr>
                <m:ctrlPr>
                  <w:rPr>
                    <w:rFonts w:ascii="Cambria Math" w:hAnsi="Cambria Math"/>
                    <w:i/>
                  </w:rPr>
                </m:ctrlPr>
              </m:dPr>
              <m:e>
                <m:r>
                  <w:rPr>
                    <w:rFonts w:ascii="Cambria Math" w:hAnsi="Cambria Math"/>
                  </w:rPr>
                  <m:t>A</m:t>
                </m:r>
                <m:r>
                  <w:rPr>
                    <w:rFonts w:ascii="Cambria Math" w:hAnsi="Cambria Math"/>
                    <w:lang w:val="it-IT"/>
                  </w:rPr>
                  <m:t>,</m:t>
                </m:r>
                <m:r>
                  <w:rPr>
                    <w:rFonts w:ascii="Cambria Math" w:hAnsi="Cambria Math"/>
                  </w:rPr>
                  <m:t>B</m:t>
                </m:r>
              </m:e>
            </m:d>
          </m:e>
        </m:func>
        <m:r>
          <w:rPr>
            <w:rFonts w:ascii="Cambria Math" w:hAnsi="Cambria Math"/>
            <w:lang w:val="it-IT"/>
          </w:rPr>
          <m:t>=</m:t>
        </m:r>
        <m:f>
          <m:fPr>
            <m:ctrlPr>
              <w:rPr>
                <w:rFonts w:ascii="Cambria Math" w:hAnsi="Cambria Math"/>
                <w:i/>
              </w:rPr>
            </m:ctrlPr>
          </m:fPr>
          <m:num>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r>
              <w:rPr>
                <w:rFonts w:ascii="Cambria Math" w:hAnsi="Cambria Math"/>
                <w:lang w:val="it-IT"/>
              </w:rPr>
              <m:t>*</m:t>
            </m:r>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r>
              <w:rPr>
                <w:rFonts w:ascii="Cambria Math" w:hAnsi="Cambria Math"/>
                <w:lang w:val="it-IT"/>
              </w:rPr>
              <m:t>+</m:t>
            </m:r>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r>
              <w:rPr>
                <w:rFonts w:ascii="Cambria Math" w:hAnsi="Cambria Math"/>
                <w:lang w:val="it-IT"/>
              </w:rPr>
              <m:t>*</m:t>
            </m:r>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r>
              <w:rPr>
                <w:rFonts w:ascii="Cambria Math" w:hAnsi="Cambria Math"/>
                <w:lang w:val="it-IT"/>
              </w:rPr>
              <m:t>+</m:t>
            </m:r>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r>
              <w:rPr>
                <w:rFonts w:ascii="Cambria Math" w:hAnsi="Cambria Math"/>
                <w:lang w:val="it-IT"/>
              </w:rPr>
              <m:t>*</m:t>
            </m:r>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num>
          <m:den>
            <m:rad>
              <m:radPr>
                <m:degHide m:val="1"/>
                <m:ctrlPr>
                  <w:rPr>
                    <w:rFonts w:ascii="Cambria Math" w:eastAsiaTheme="minorEastAsia" w:hAnsi="Cambria Math"/>
                    <w:i/>
                  </w:rPr>
                </m:ctrlPr>
              </m:radPr>
              <m:deg/>
              <m:e>
                <m:sSup>
                  <m:sSupPr>
                    <m:ctrlPr>
                      <w:rPr>
                        <w:rFonts w:ascii="Cambria Math" w:eastAsiaTheme="minorEastAsia" w:hAnsi="Cambria Math"/>
                        <w:b/>
                        <w:bCs/>
                        <w:i/>
                        <w:color w:val="29769E" w:themeColor="accent1" w:themeTint="BF"/>
                      </w:rPr>
                    </m:ctrlPr>
                  </m:sSupPr>
                  <m:e>
                    <m:sSub>
                      <m:sSubPr>
                        <m:ctrlPr>
                          <w:rPr>
                            <w:rFonts w:ascii="Cambria Math" w:eastAsiaTheme="minorEastAsia" w:hAnsi="Cambria Math"/>
                            <w:b/>
                            <w:bCs/>
                            <w:i/>
                            <w:color w:val="29769E" w:themeColor="accent1" w:themeTint="BF"/>
                          </w:rPr>
                        </m:ctrlPr>
                      </m:sSubPr>
                      <m:e>
                        <m:r>
                          <m:rPr>
                            <m:sty m:val="bi"/>
                          </m:rPr>
                          <w:rPr>
                            <w:rFonts w:ascii="Cambria Math" w:eastAsiaTheme="minorEastAsia" w:hAnsi="Cambria Math"/>
                            <w:color w:val="29769E" w:themeColor="accent1" w:themeTint="BF"/>
                            <w:lang w:val="it-IT"/>
                          </w:rPr>
                          <m:t>(</m:t>
                        </m:r>
                        <m:r>
                          <m:rPr>
                            <m:sty m:val="bi"/>
                          </m:rPr>
                          <w:rPr>
                            <w:rFonts w:ascii="Cambria Math" w:eastAsiaTheme="minorEastAsia" w:hAnsi="Cambria Math"/>
                            <w:color w:val="29769E" w:themeColor="accent1" w:themeTint="BF"/>
                          </w:rPr>
                          <m:t>a</m:t>
                        </m:r>
                      </m:e>
                      <m:sub>
                        <m:r>
                          <m:rPr>
                            <m:sty m:val="bi"/>
                          </m:rPr>
                          <w:rPr>
                            <w:rFonts w:ascii="Cambria Math" w:eastAsiaTheme="minorEastAsia" w:hAnsi="Cambria Math"/>
                            <w:color w:val="29769E" w:themeColor="accent1" w:themeTint="BF"/>
                          </w:rPr>
                          <m:t>1</m:t>
                        </m:r>
                      </m:sub>
                    </m:sSub>
                    <m:r>
                      <m:rPr>
                        <m:sty m:val="bi"/>
                      </m:rPr>
                      <w:rPr>
                        <w:rFonts w:ascii="Cambria Math" w:eastAsiaTheme="minorEastAsia" w:hAnsi="Cambria Math"/>
                        <w:color w:val="29769E" w:themeColor="accent1" w:themeTint="BF"/>
                        <w:lang w:val="it-IT"/>
                      </w:rPr>
                      <m:t>)</m:t>
                    </m:r>
                  </m:e>
                  <m:sup>
                    <m:r>
                      <m:rPr>
                        <m:sty m:val="bi"/>
                      </m:rPr>
                      <w:rPr>
                        <w:rFonts w:ascii="Cambria Math" w:eastAsiaTheme="minorEastAsia" w:hAnsi="Cambria Math"/>
                        <w:color w:val="29769E" w:themeColor="accent1" w:themeTint="BF"/>
                      </w:rPr>
                      <m:t>2</m:t>
                    </m:r>
                  </m:sup>
                </m:sSup>
                <m:r>
                  <w:rPr>
                    <w:rFonts w:ascii="Cambria Math" w:eastAsiaTheme="minorEastAsia" w:hAnsi="Cambria Math"/>
                    <w:lang w:val="it-IT"/>
                  </w:rPr>
                  <m:t>+</m:t>
                </m:r>
                <m:sSup>
                  <m:sSupPr>
                    <m:ctrlPr>
                      <w:rPr>
                        <w:rFonts w:ascii="Cambria Math" w:eastAsiaTheme="minorEastAsia" w:hAnsi="Cambria Math"/>
                        <w:b/>
                        <w:bCs/>
                        <w:i/>
                        <w:color w:val="BFBC8A" w:themeColor="accent2"/>
                      </w:rPr>
                    </m:ctrlPr>
                  </m:sSupPr>
                  <m:e>
                    <m:sSub>
                      <m:sSubPr>
                        <m:ctrlPr>
                          <w:rPr>
                            <w:rFonts w:ascii="Cambria Math" w:eastAsiaTheme="minorEastAsia" w:hAnsi="Cambria Math"/>
                            <w:b/>
                            <w:bCs/>
                            <w:i/>
                            <w:color w:val="BFBC8A" w:themeColor="accent2"/>
                          </w:rPr>
                        </m:ctrlPr>
                      </m:sSubPr>
                      <m:e>
                        <m:r>
                          <m:rPr>
                            <m:sty m:val="bi"/>
                          </m:rPr>
                          <w:rPr>
                            <w:rFonts w:ascii="Cambria Math" w:eastAsiaTheme="minorEastAsia" w:hAnsi="Cambria Math"/>
                            <w:color w:val="BFBC8A" w:themeColor="accent2"/>
                            <w:lang w:val="it-IT"/>
                          </w:rPr>
                          <m:t>(</m:t>
                        </m:r>
                        <m:r>
                          <m:rPr>
                            <m:sty m:val="bi"/>
                          </m:rPr>
                          <w:rPr>
                            <w:rFonts w:ascii="Cambria Math" w:eastAsiaTheme="minorEastAsia" w:hAnsi="Cambria Math"/>
                            <w:color w:val="BFBC8A" w:themeColor="accent2"/>
                          </w:rPr>
                          <m:t>a</m:t>
                        </m:r>
                      </m:e>
                      <m:sub>
                        <m:r>
                          <m:rPr>
                            <m:sty m:val="bi"/>
                          </m:rPr>
                          <w:rPr>
                            <w:rFonts w:ascii="Cambria Math" w:eastAsiaTheme="minorEastAsia" w:hAnsi="Cambria Math"/>
                            <w:color w:val="BFBC8A" w:themeColor="accent2"/>
                          </w:rPr>
                          <m:t>2</m:t>
                        </m:r>
                      </m:sub>
                    </m:sSub>
                    <m:r>
                      <m:rPr>
                        <m:sty m:val="bi"/>
                      </m:rPr>
                      <w:rPr>
                        <w:rFonts w:ascii="Cambria Math" w:eastAsiaTheme="minorEastAsia" w:hAnsi="Cambria Math"/>
                        <w:color w:val="BFBC8A" w:themeColor="accent2"/>
                        <w:lang w:val="it-IT"/>
                      </w:rPr>
                      <m:t>)</m:t>
                    </m:r>
                  </m:e>
                  <m:sup>
                    <m:r>
                      <m:rPr>
                        <m:sty m:val="bi"/>
                      </m:rPr>
                      <w:rPr>
                        <w:rFonts w:ascii="Cambria Math" w:eastAsiaTheme="minorEastAsia" w:hAnsi="Cambria Math"/>
                        <w:color w:val="BFBC8A" w:themeColor="accent2"/>
                      </w:rPr>
                      <m:t>2</m:t>
                    </m:r>
                  </m:sup>
                </m:sSup>
                <m:r>
                  <w:rPr>
                    <w:rFonts w:ascii="Cambria Math" w:eastAsiaTheme="minorEastAsia" w:hAnsi="Cambria Math"/>
                    <w:lang w:val="it-IT"/>
                  </w:rPr>
                  <m:t>+</m:t>
                </m:r>
                <m:sSup>
                  <m:sSupPr>
                    <m:ctrlPr>
                      <w:rPr>
                        <w:rFonts w:ascii="Cambria Math" w:eastAsiaTheme="minorEastAsia" w:hAnsi="Cambria Math"/>
                        <w:b/>
                        <w:bCs/>
                        <w:i/>
                        <w:color w:val="CA9B0C" w:themeColor="accent3" w:themeShade="BF"/>
                      </w:rPr>
                    </m:ctrlPr>
                  </m:sSupPr>
                  <m:e>
                    <m:sSub>
                      <m:sSubPr>
                        <m:ctrlPr>
                          <w:rPr>
                            <w:rFonts w:ascii="Cambria Math" w:eastAsiaTheme="minorEastAsia" w:hAnsi="Cambria Math"/>
                            <w:b/>
                            <w:bCs/>
                            <w:i/>
                            <w:color w:val="CA9B0C" w:themeColor="accent3" w:themeShade="BF"/>
                          </w:rPr>
                        </m:ctrlPr>
                      </m:sSubPr>
                      <m:e>
                        <m:r>
                          <m:rPr>
                            <m:sty m:val="bi"/>
                          </m:rPr>
                          <w:rPr>
                            <w:rFonts w:ascii="Cambria Math" w:eastAsiaTheme="minorEastAsia" w:hAnsi="Cambria Math"/>
                            <w:color w:val="CA9B0C" w:themeColor="accent3" w:themeShade="BF"/>
                            <w:lang w:val="it-IT"/>
                          </w:rPr>
                          <m:t>(</m:t>
                        </m:r>
                        <m:r>
                          <m:rPr>
                            <m:sty m:val="bi"/>
                          </m:rPr>
                          <w:rPr>
                            <w:rFonts w:ascii="Cambria Math" w:eastAsiaTheme="minorEastAsia" w:hAnsi="Cambria Math"/>
                            <w:color w:val="CA9B0C" w:themeColor="accent3" w:themeShade="BF"/>
                          </w:rPr>
                          <m:t>a</m:t>
                        </m:r>
                      </m:e>
                      <m:sub>
                        <m:r>
                          <m:rPr>
                            <m:sty m:val="bi"/>
                          </m:rPr>
                          <w:rPr>
                            <w:rFonts w:ascii="Cambria Math" w:eastAsiaTheme="minorEastAsia" w:hAnsi="Cambria Math"/>
                            <w:color w:val="CA9B0C" w:themeColor="accent3" w:themeShade="BF"/>
                          </w:rPr>
                          <m:t>3</m:t>
                        </m:r>
                      </m:sub>
                    </m:sSub>
                    <m:r>
                      <m:rPr>
                        <m:sty m:val="bi"/>
                      </m:rPr>
                      <w:rPr>
                        <w:rFonts w:ascii="Cambria Math" w:eastAsiaTheme="minorEastAsia" w:hAnsi="Cambria Math"/>
                        <w:color w:val="CA9B0C" w:themeColor="accent3" w:themeShade="BF"/>
                        <w:lang w:val="it-IT"/>
                      </w:rPr>
                      <m:t>)</m:t>
                    </m:r>
                  </m:e>
                  <m:sup>
                    <m:r>
                      <m:rPr>
                        <m:sty m:val="bi"/>
                      </m:rPr>
                      <w:rPr>
                        <w:rFonts w:ascii="Cambria Math" w:eastAsiaTheme="minorEastAsia" w:hAnsi="Cambria Math"/>
                        <w:color w:val="CA9B0C" w:themeColor="accent3" w:themeShade="BF"/>
                      </w:rPr>
                      <m:t>2</m:t>
                    </m:r>
                  </m:sup>
                </m:sSup>
                <m:r>
                  <w:rPr>
                    <w:rFonts w:ascii="Cambria Math" w:eastAsiaTheme="minorEastAsia" w:hAnsi="Cambria Math"/>
                    <w:lang w:val="it-IT"/>
                  </w:rPr>
                  <m:t xml:space="preserve"> </m:t>
                </m:r>
              </m:e>
            </m:rad>
            <m:r>
              <w:rPr>
                <w:rFonts w:ascii="Cambria Math" w:eastAsiaTheme="minorEastAsia" w:hAnsi="Cambria Math"/>
                <w:lang w:val="it-IT"/>
              </w:rPr>
              <m:t>*</m:t>
            </m:r>
            <m:rad>
              <m:radPr>
                <m:degHide m:val="1"/>
                <m:ctrlPr>
                  <w:rPr>
                    <w:rFonts w:ascii="Cambria Math" w:eastAsiaTheme="minorEastAsia" w:hAnsi="Cambria Math"/>
                    <w:i/>
                  </w:rPr>
                </m:ctrlPr>
              </m:radPr>
              <m:deg/>
              <m:e>
                <m:sSup>
                  <m:sSupPr>
                    <m:ctrlPr>
                      <w:rPr>
                        <w:rFonts w:ascii="Cambria Math" w:hAnsi="Cambria Math"/>
                        <w:b/>
                        <w:i/>
                        <w:color w:val="D98825" w:themeColor="accent4"/>
                      </w:rPr>
                    </m:ctrlPr>
                  </m:sSupPr>
                  <m:e>
                    <m:sSub>
                      <m:sSubPr>
                        <m:ctrlPr>
                          <w:rPr>
                            <w:rFonts w:ascii="Cambria Math" w:hAnsi="Cambria Math"/>
                            <w:b/>
                            <w:i/>
                            <w:color w:val="D98825" w:themeColor="accent4"/>
                          </w:rPr>
                        </m:ctrlPr>
                      </m:sSubPr>
                      <m:e>
                        <m:r>
                          <m:rPr>
                            <m:sty m:val="bi"/>
                          </m:rPr>
                          <w:rPr>
                            <w:rFonts w:ascii="Cambria Math" w:hAnsi="Cambria Math"/>
                            <w:color w:val="E3A55A" w:themeColor="accent4" w:themeTint="BF"/>
                            <w:lang w:val="it-IT"/>
                          </w:rPr>
                          <m:t>(</m:t>
                        </m:r>
                        <m:r>
                          <m:rPr>
                            <m:sty m:val="bi"/>
                          </m:rPr>
                          <w:rPr>
                            <w:rFonts w:ascii="Cambria Math" w:hAnsi="Cambria Math"/>
                            <w:color w:val="E3A55A" w:themeColor="accent4" w:themeTint="BF"/>
                          </w:rPr>
                          <m:t>b</m:t>
                        </m:r>
                      </m:e>
                      <m:sub>
                        <m:r>
                          <m:rPr>
                            <m:sty m:val="bi"/>
                          </m:rPr>
                          <w:rPr>
                            <w:rFonts w:ascii="Cambria Math" w:hAnsi="Cambria Math"/>
                            <w:color w:val="E3A55A" w:themeColor="accent4" w:themeTint="BF"/>
                          </w:rPr>
                          <m:t>1</m:t>
                        </m:r>
                      </m:sub>
                    </m:sSub>
                    <m:r>
                      <m:rPr>
                        <m:sty m:val="bi"/>
                      </m:rPr>
                      <w:rPr>
                        <w:rFonts w:ascii="Cambria Math" w:hAnsi="Cambria Math"/>
                        <w:color w:val="E3A55A" w:themeColor="accent4" w:themeTint="BF"/>
                        <w:lang w:val="it-IT"/>
                      </w:rPr>
                      <m:t>)</m:t>
                    </m:r>
                  </m:e>
                  <m:sup>
                    <m:r>
                      <m:rPr>
                        <m:sty m:val="bi"/>
                      </m:rPr>
                      <w:rPr>
                        <w:rFonts w:ascii="Cambria Math" w:hAnsi="Cambria Math"/>
                        <w:color w:val="E3A55A" w:themeColor="accent4" w:themeTint="BF"/>
                      </w:rPr>
                      <m:t>2</m:t>
                    </m:r>
                  </m:sup>
                </m:sSup>
                <m:r>
                  <w:rPr>
                    <w:rFonts w:ascii="Cambria Math" w:eastAsiaTheme="minorEastAsia" w:hAnsi="Cambria Math"/>
                    <w:lang w:val="it-IT"/>
                  </w:rPr>
                  <m:t>+</m:t>
                </m:r>
                <m:sSup>
                  <m:sSupPr>
                    <m:ctrlPr>
                      <w:rPr>
                        <w:rFonts w:ascii="Cambria Math" w:hAnsi="Cambria Math"/>
                        <w:b/>
                        <w:bCs/>
                        <w:i/>
                        <w:color w:val="A6460F" w:themeColor="accent5"/>
                      </w:rPr>
                    </m:ctrlPr>
                  </m:sSupPr>
                  <m:e>
                    <m:sSub>
                      <m:sSubPr>
                        <m:ctrlPr>
                          <w:rPr>
                            <w:rFonts w:ascii="Cambria Math" w:hAnsi="Cambria Math"/>
                            <w:b/>
                            <w:bCs/>
                            <w:i/>
                            <w:color w:val="A6460F" w:themeColor="accent5"/>
                          </w:rPr>
                        </m:ctrlPr>
                      </m:sSubPr>
                      <m:e>
                        <m:r>
                          <m:rPr>
                            <m:sty m:val="bi"/>
                          </m:rPr>
                          <w:rPr>
                            <w:rFonts w:ascii="Cambria Math" w:hAnsi="Cambria Math"/>
                            <w:color w:val="A6460F" w:themeColor="accent5"/>
                            <w:lang w:val="it-IT"/>
                          </w:rPr>
                          <m:t>(</m:t>
                        </m:r>
                        <m:r>
                          <m:rPr>
                            <m:sty m:val="bi"/>
                          </m:rPr>
                          <w:rPr>
                            <w:rFonts w:ascii="Cambria Math" w:hAnsi="Cambria Math"/>
                            <w:color w:val="A6460F" w:themeColor="accent5"/>
                          </w:rPr>
                          <m:t>b</m:t>
                        </m:r>
                      </m:e>
                      <m:sub>
                        <m:r>
                          <m:rPr>
                            <m:sty m:val="bi"/>
                          </m:rPr>
                          <w:rPr>
                            <w:rFonts w:ascii="Cambria Math" w:hAnsi="Cambria Math"/>
                            <w:color w:val="A6460F" w:themeColor="accent5"/>
                          </w:rPr>
                          <m:t>2</m:t>
                        </m:r>
                      </m:sub>
                    </m:sSub>
                    <m:r>
                      <m:rPr>
                        <m:sty m:val="bi"/>
                      </m:rPr>
                      <w:rPr>
                        <w:rFonts w:ascii="Cambria Math" w:hAnsi="Cambria Math"/>
                        <w:color w:val="A6460F" w:themeColor="accent5"/>
                        <w:lang w:val="it-IT"/>
                      </w:rPr>
                      <m:t>)</m:t>
                    </m:r>
                  </m:e>
                  <m:sup>
                    <m:r>
                      <m:rPr>
                        <m:sty m:val="bi"/>
                      </m:rPr>
                      <w:rPr>
                        <w:rFonts w:ascii="Cambria Math" w:hAnsi="Cambria Math"/>
                        <w:color w:val="A6460F" w:themeColor="accent5"/>
                      </w:rPr>
                      <m:t>2</m:t>
                    </m:r>
                  </m:sup>
                </m:sSup>
                <m:r>
                  <w:rPr>
                    <w:rFonts w:ascii="Cambria Math" w:eastAsiaTheme="minorEastAsia" w:hAnsi="Cambria Math"/>
                    <w:lang w:val="it-IT"/>
                  </w:rPr>
                  <m:t>+</m:t>
                </m:r>
                <m:sSup>
                  <m:sSupPr>
                    <m:ctrlPr>
                      <w:rPr>
                        <w:rFonts w:ascii="Cambria Math" w:hAnsi="Cambria Math"/>
                        <w:b/>
                        <w:bCs/>
                        <w:i/>
                        <w:color w:val="8B9654" w:themeColor="accent6"/>
                      </w:rPr>
                    </m:ctrlPr>
                  </m:sSupPr>
                  <m:e>
                    <m:sSub>
                      <m:sSubPr>
                        <m:ctrlPr>
                          <w:rPr>
                            <w:rFonts w:ascii="Cambria Math" w:hAnsi="Cambria Math"/>
                            <w:b/>
                            <w:bCs/>
                            <w:i/>
                            <w:color w:val="8B9654" w:themeColor="accent6"/>
                          </w:rPr>
                        </m:ctrlPr>
                      </m:sSubPr>
                      <m:e>
                        <m:r>
                          <m:rPr>
                            <m:sty m:val="bi"/>
                          </m:rPr>
                          <w:rPr>
                            <w:rFonts w:ascii="Cambria Math" w:hAnsi="Cambria Math"/>
                            <w:color w:val="8B9654" w:themeColor="accent6"/>
                            <w:lang w:val="it-IT"/>
                          </w:rPr>
                          <m:t>(</m:t>
                        </m:r>
                        <m:r>
                          <m:rPr>
                            <m:sty m:val="bi"/>
                          </m:rPr>
                          <w:rPr>
                            <w:rFonts w:ascii="Cambria Math" w:hAnsi="Cambria Math"/>
                            <w:color w:val="8B9654" w:themeColor="accent6"/>
                          </w:rPr>
                          <m:t>b</m:t>
                        </m:r>
                      </m:e>
                      <m:sub>
                        <m:r>
                          <m:rPr>
                            <m:sty m:val="bi"/>
                          </m:rPr>
                          <w:rPr>
                            <w:rFonts w:ascii="Cambria Math" w:hAnsi="Cambria Math"/>
                            <w:color w:val="8B9654" w:themeColor="accent6"/>
                          </w:rPr>
                          <m:t>3</m:t>
                        </m:r>
                      </m:sub>
                    </m:sSub>
                    <m:r>
                      <m:rPr>
                        <m:sty m:val="bi"/>
                      </m:rPr>
                      <w:rPr>
                        <w:rFonts w:ascii="Cambria Math" w:hAnsi="Cambria Math"/>
                        <w:color w:val="8B9654" w:themeColor="accent6"/>
                        <w:lang w:val="it-IT"/>
                      </w:rPr>
                      <m:t>)</m:t>
                    </m:r>
                  </m:e>
                  <m:sup>
                    <m:r>
                      <m:rPr>
                        <m:sty m:val="bi"/>
                      </m:rPr>
                      <w:rPr>
                        <w:rFonts w:ascii="Cambria Math" w:hAnsi="Cambria Math"/>
                        <w:color w:val="8B9654" w:themeColor="accent6"/>
                      </w:rPr>
                      <m:t>2</m:t>
                    </m:r>
                  </m:sup>
                </m:sSup>
                <m:r>
                  <w:rPr>
                    <w:rFonts w:ascii="Cambria Math" w:eastAsiaTheme="minorEastAsia" w:hAnsi="Cambria Math"/>
                    <w:lang w:val="it-IT"/>
                  </w:rPr>
                  <m:t xml:space="preserve"> </m:t>
                </m:r>
              </m:e>
            </m:rad>
          </m:den>
        </m:f>
      </m:oMath>
      <w:r w:rsidR="002E02B1" w:rsidRPr="0089616B">
        <w:rPr>
          <w:rFonts w:eastAsiaTheme="minorEastAsia"/>
          <w:lang w:val="it-IT"/>
        </w:rPr>
        <w:t xml:space="preserve"> </w:t>
      </w:r>
    </w:p>
    <w:p w14:paraId="6C11FC0F" w14:textId="77777777" w:rsidR="00DB68C5" w:rsidRPr="0089616B" w:rsidRDefault="00DB68C5" w:rsidP="00425593">
      <w:pPr>
        <w:pStyle w:val="Definition"/>
        <w:rPr>
          <w:rFonts w:eastAsiaTheme="minorEastAsia"/>
          <w:sz w:val="10"/>
          <w:szCs w:val="10"/>
          <w:lang w:val="it-IT"/>
        </w:rPr>
      </w:pPr>
    </w:p>
    <w:p w14:paraId="5AD3A12B" w14:textId="77777777" w:rsidR="00561A2F" w:rsidRPr="0089616B" w:rsidRDefault="00561A2F" w:rsidP="00DB68C5">
      <w:pPr>
        <w:pStyle w:val="kleinerAbstand"/>
        <w:rPr>
          <w:lang w:val="it-IT"/>
        </w:rPr>
      </w:pPr>
    </w:p>
    <w:p w14:paraId="34DF5418" w14:textId="6E804C4A" w:rsidR="00695F3F" w:rsidRDefault="009C2E9B" w:rsidP="00277BAE">
      <w:r w:rsidRPr="009C2E9B">
        <w:t xml:space="preserve">The resulting similarity ranges from </w:t>
      </w:r>
      <m:oMath>
        <m:r>
          <m:rPr>
            <m:sty m:val="p"/>
          </m:rPr>
          <w:rPr>
            <w:rStyle w:val="Hervorhebung"/>
            <w:rFonts w:ascii="Cambria Math" w:hAnsi="Cambria Math"/>
          </w:rPr>
          <m:t>-1</m:t>
        </m:r>
      </m:oMath>
      <w:r w:rsidRPr="009C2E9B">
        <w:t xml:space="preserve"> meaning </w:t>
      </w:r>
      <w:r w:rsidRPr="009C2E9B">
        <w:rPr>
          <w:rStyle w:val="Hervorhebung"/>
        </w:rPr>
        <w:t>exactly opposite</w:t>
      </w:r>
      <w:r w:rsidRPr="009C2E9B">
        <w:t xml:space="preserve">, to </w:t>
      </w:r>
      <m:oMath>
        <m:r>
          <m:rPr>
            <m:sty m:val="p"/>
          </m:rPr>
          <w:rPr>
            <w:rStyle w:val="Hervorhebung"/>
            <w:rFonts w:ascii="Cambria Math" w:hAnsi="Cambria Math"/>
          </w:rPr>
          <m:t>1</m:t>
        </m:r>
      </m:oMath>
      <w:r w:rsidRPr="009C2E9B">
        <w:t xml:space="preserve"> meaning </w:t>
      </w:r>
      <w:proofErr w:type="gramStart"/>
      <w:r w:rsidRPr="009C2E9B">
        <w:rPr>
          <w:rStyle w:val="Hervorhebung"/>
        </w:rPr>
        <w:t>exactly the same</w:t>
      </w:r>
      <w:proofErr w:type="gramEnd"/>
      <w:r w:rsidR="00DB616F">
        <w:rPr>
          <w:rStyle w:val="Hervorhebung"/>
        </w:rPr>
        <w:t xml:space="preserve"> </w:t>
      </w:r>
      <w:r w:rsidR="00DB616F">
        <w:t>vector/word</w:t>
      </w:r>
      <w:r w:rsidRPr="009C2E9B">
        <w:t xml:space="preserve">, with </w:t>
      </w:r>
      <m:oMath>
        <m:r>
          <m:rPr>
            <m:sty m:val="p"/>
          </m:rPr>
          <w:rPr>
            <w:rStyle w:val="Hervorhebung"/>
            <w:rFonts w:ascii="Cambria Math" w:hAnsi="Cambria Math"/>
          </w:rPr>
          <m:t>0</m:t>
        </m:r>
      </m:oMath>
      <w:r w:rsidRPr="009C2E9B">
        <w:t xml:space="preserve"> indicating </w:t>
      </w:r>
      <w:r w:rsidRPr="00426482">
        <w:rPr>
          <w:rStyle w:val="Hervorhebung"/>
        </w:rPr>
        <w:t>orthogonality</w:t>
      </w:r>
      <w:r w:rsidR="00426482">
        <w:rPr>
          <w:rStyle w:val="Hervorhebung"/>
        </w:rPr>
        <w:t xml:space="preserve"> (</w:t>
      </w:r>
      <w:r w:rsidR="003A26C0">
        <w:rPr>
          <w:rStyle w:val="Hervorhebung"/>
        </w:rPr>
        <w:t>perpendicular</w:t>
      </w:r>
      <w:r w:rsidR="00426482">
        <w:rPr>
          <w:rStyle w:val="Hervorhebung"/>
        </w:rPr>
        <w:t>)</w:t>
      </w:r>
      <w:r w:rsidR="00426482">
        <w:t>.</w:t>
      </w:r>
    </w:p>
    <w:p w14:paraId="405D541D" w14:textId="5BB0259A" w:rsidR="00E93775" w:rsidRDefault="00277BAE" w:rsidP="00277BAE">
      <w:r>
        <w:lastRenderedPageBreak/>
        <w:t xml:space="preserve">There are two approaches to training a general language model: </w:t>
      </w:r>
      <w:r w:rsidRPr="003070EB">
        <w:rPr>
          <w:rStyle w:val="Hervorhebung"/>
        </w:rPr>
        <w:t>Download and use a predefined language</w:t>
      </w:r>
      <w:r>
        <w:t xml:space="preserve"> </w:t>
      </w:r>
      <w:r w:rsidRPr="003070EB">
        <w:rPr>
          <w:rStyle w:val="Hervorhebung"/>
        </w:rPr>
        <w:t>model</w:t>
      </w:r>
      <w:r>
        <w:t xml:space="preserve"> or the </w:t>
      </w:r>
      <w:r w:rsidRPr="003070EB">
        <w:rPr>
          <w:rStyle w:val="Hervorhebung"/>
        </w:rPr>
        <w:t>usage and optimization of an Embedding Layer</w:t>
      </w:r>
      <w:r>
        <w:t xml:space="preserve">. A known architecture for training embeddings is known under the term </w:t>
      </w:r>
      <w:r w:rsidRPr="003070EB">
        <w:rPr>
          <w:rStyle w:val="Hervorhebung"/>
        </w:rPr>
        <w:t>word2vec</w:t>
      </w:r>
      <w:r>
        <w:t>.</w:t>
      </w:r>
    </w:p>
    <w:p w14:paraId="17932F43" w14:textId="566956DC" w:rsidR="00E93775" w:rsidRDefault="003070EB" w:rsidP="003070EB">
      <w:pPr>
        <w:pStyle w:val="berschrift3"/>
      </w:pPr>
      <w:r>
        <w:t>Large Language Models (LLMs)</w:t>
      </w:r>
    </w:p>
    <w:p w14:paraId="5D028A99" w14:textId="66E50838" w:rsidR="00760CA4" w:rsidRPr="003070EB" w:rsidRDefault="003070EB" w:rsidP="00317095">
      <w:pPr>
        <w:rPr>
          <w:lang w:val="en-US"/>
        </w:rPr>
      </w:pPr>
      <w:r w:rsidRPr="00AA5A36">
        <w:rPr>
          <w:rStyle w:val="Hervorhebung"/>
        </w:rPr>
        <w:t xml:space="preserve">Large Language Models </w:t>
      </w:r>
      <w:r w:rsidRPr="003070EB">
        <w:rPr>
          <w:lang w:val="en-US"/>
        </w:rPr>
        <w:t>dominate the c</w:t>
      </w:r>
      <w:r>
        <w:rPr>
          <w:lang w:val="en-US"/>
        </w:rPr>
        <w:t xml:space="preserve">urrent success stories. LLMs are </w:t>
      </w:r>
      <w:r w:rsidRPr="00AA5A36">
        <w:rPr>
          <w:rStyle w:val="Hervorhebung"/>
        </w:rPr>
        <w:t xml:space="preserve">large Artificial Neural Networks </w:t>
      </w:r>
      <w:r>
        <w:rPr>
          <w:lang w:val="en-US"/>
        </w:rPr>
        <w:t>that</w:t>
      </w:r>
      <w:r w:rsidR="00317095">
        <w:rPr>
          <w:lang w:val="en-US"/>
        </w:rPr>
        <w:t xml:space="preserve"> are used for translation, chat, Q&amp;A, programming etc.</w:t>
      </w:r>
      <w:r w:rsidR="00AA5A36">
        <w:rPr>
          <w:lang w:val="en-US"/>
        </w:rPr>
        <w:br/>
      </w:r>
      <w:r w:rsidR="00317095">
        <w:rPr>
          <w:lang w:val="en-US"/>
        </w:rPr>
        <w:t xml:space="preserve">Current LLMs are </w:t>
      </w:r>
      <w:r w:rsidR="00317095" w:rsidRPr="00AA5A36">
        <w:rPr>
          <w:rStyle w:val="Hervorhebung"/>
        </w:rPr>
        <w:t>Transformer based</w:t>
      </w:r>
      <w:r w:rsidR="00317095">
        <w:rPr>
          <w:lang w:val="en-US"/>
        </w:rPr>
        <w:t>. Transformers are computational units with a particular structure and a trainable “Attention mechanism”.</w:t>
      </w:r>
      <w:r w:rsidR="008969A6">
        <w:rPr>
          <w:lang w:val="en-US"/>
        </w:rPr>
        <w:t xml:space="preserve"> </w:t>
      </w:r>
      <w:r w:rsidR="002B4189" w:rsidRPr="002B4189">
        <w:rPr>
          <w:rStyle w:val="ZustzlicherHinweisZchn"/>
        </w:rPr>
        <w:t>N</w:t>
      </w:r>
      <w:r w:rsidR="008969A6" w:rsidRPr="002B4189">
        <w:rPr>
          <w:rStyle w:val="ZustzlicherHinweisZchn"/>
        </w:rPr>
        <w:t xml:space="preserve">ot further covered in </w:t>
      </w:r>
      <w:proofErr w:type="spellStart"/>
      <w:r w:rsidR="008969A6" w:rsidRPr="002B4189">
        <w:rPr>
          <w:rStyle w:val="ZustzlicherHinweisZchn"/>
        </w:rPr>
        <w:t>AiFo</w:t>
      </w:r>
      <w:proofErr w:type="spellEnd"/>
      <w:r w:rsidR="00AA5A36" w:rsidRPr="002B4189">
        <w:rPr>
          <w:rStyle w:val="ZustzlicherHinweisZchn"/>
        </w:rPr>
        <w:br/>
      </w:r>
      <w:r w:rsidR="00760CA4">
        <w:rPr>
          <w:lang w:val="en-US"/>
        </w:rPr>
        <w:t xml:space="preserve">Generative Language models produce sequences by </w:t>
      </w:r>
      <w:r w:rsidR="00760CA4" w:rsidRPr="00DA17CF">
        <w:rPr>
          <w:rStyle w:val="Hervorhebung"/>
        </w:rPr>
        <w:t>calc</w:t>
      </w:r>
      <w:r w:rsidR="00760CA4" w:rsidRPr="00AA5A36">
        <w:rPr>
          <w:rStyle w:val="Hervorhebung"/>
        </w:rPr>
        <w:t>ulating a probability distribution over the next word given the past text</w:t>
      </w:r>
      <w:r w:rsidR="00760CA4">
        <w:rPr>
          <w:lang w:val="en-US"/>
        </w:rPr>
        <w:t>. They sample one word (or token) and repeat the process</w:t>
      </w:r>
      <w:r w:rsidR="006F1C4C">
        <w:rPr>
          <w:lang w:val="en-US"/>
        </w:rPr>
        <w:t>.</w:t>
      </w:r>
    </w:p>
    <w:p w14:paraId="26A8AC29" w14:textId="77777777" w:rsidR="004769AA" w:rsidRDefault="004769AA" w:rsidP="00317095">
      <w:pPr>
        <w:rPr>
          <w:lang w:val="en-US"/>
        </w:rPr>
      </w:pPr>
    </w:p>
    <w:p w14:paraId="4974D242" w14:textId="047B225B" w:rsidR="004769AA" w:rsidRPr="003070EB" w:rsidRDefault="0015760A" w:rsidP="004769AA">
      <w:pPr>
        <w:pStyle w:val="berschrift2"/>
        <w:rPr>
          <w:lang w:val="en-US"/>
        </w:rPr>
      </w:pPr>
      <w:r w:rsidRPr="0015760A">
        <w:rPr>
          <w:noProof/>
          <w:lang w:val="en-US"/>
        </w:rPr>
        <w:drawing>
          <wp:anchor distT="0" distB="0" distL="114300" distR="114300" simplePos="0" relativeHeight="251658243" behindDoc="0" locked="0" layoutInCell="1" allowOverlap="1" wp14:anchorId="615ED66A" wp14:editId="292D3A05">
            <wp:simplePos x="0" y="0"/>
            <wp:positionH relativeFrom="margin">
              <wp:posOffset>3445510</wp:posOffset>
            </wp:positionH>
            <wp:positionV relativeFrom="paragraph">
              <wp:posOffset>427355</wp:posOffset>
            </wp:positionV>
            <wp:extent cx="3200400" cy="664857"/>
            <wp:effectExtent l="0" t="0" r="0" b="1905"/>
            <wp:wrapSquare wrapText="bothSides"/>
            <wp:docPr id="1827082725" name="Grafik 1827082725" descr="Ein Bild, das Reihe, Diagramm, Schrif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2725" name="Grafik 1" descr="Ein Bild, das Reihe, Diagramm, Schrift,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664857"/>
                    </a:xfrm>
                    <a:prstGeom prst="rect">
                      <a:avLst/>
                    </a:prstGeom>
                  </pic:spPr>
                </pic:pic>
              </a:graphicData>
            </a:graphic>
            <wp14:sizeRelH relativeFrom="margin">
              <wp14:pctWidth>0</wp14:pctWidth>
            </wp14:sizeRelH>
            <wp14:sizeRelV relativeFrom="margin">
              <wp14:pctHeight>0</wp14:pctHeight>
            </wp14:sizeRelV>
          </wp:anchor>
        </w:drawing>
      </w:r>
      <w:r w:rsidR="00D7203D">
        <w:rPr>
          <w:lang w:val="en-US"/>
        </w:rPr>
        <w:t>Statistics</w:t>
      </w:r>
    </w:p>
    <w:p w14:paraId="0ECE3E77" w14:textId="7F96A439" w:rsidR="00E93775" w:rsidRPr="003070EB" w:rsidRDefault="003E3C98" w:rsidP="00C953F1">
      <w:pPr>
        <w:pStyle w:val="berschrift3"/>
        <w:rPr>
          <w:lang w:val="en-US"/>
        </w:rPr>
      </w:pPr>
      <w:r>
        <w:rPr>
          <w:lang w:val="en-US"/>
        </w:rPr>
        <w:t>Random Variables</w:t>
      </w:r>
    </w:p>
    <w:p w14:paraId="140519DB" w14:textId="201163A7" w:rsidR="000D06F7" w:rsidRPr="0015760A" w:rsidRDefault="00CC5591" w:rsidP="000D06F7">
      <w:pPr>
        <w:rPr>
          <w:lang w:val="en-US"/>
        </w:rPr>
      </w:pPr>
      <w:r>
        <w:rPr>
          <w:lang w:val="en-US"/>
        </w:rPr>
        <w:t xml:space="preserve">A random variable </w:t>
      </w:r>
      <m:oMath>
        <m:r>
          <w:rPr>
            <w:rFonts w:ascii="Cambria Math" w:hAnsi="Cambria Math"/>
            <w:lang w:val="en-US"/>
          </w:rPr>
          <m:t>X</m:t>
        </m:r>
      </m:oMath>
      <w:r>
        <w:rPr>
          <w:lang w:val="en-US"/>
        </w:rPr>
        <w:t xml:space="preserve"> is a variable that </w:t>
      </w:r>
      <w:r w:rsidRPr="00542165">
        <w:rPr>
          <w:rStyle w:val="Hervorhebung"/>
        </w:rPr>
        <w:t>takes a numerical value</w:t>
      </w:r>
      <w:r>
        <w:rPr>
          <w:lang w:val="en-US"/>
        </w:rPr>
        <w:t xml:space="preserve"> </w:t>
      </w:r>
      <m:oMath>
        <m:r>
          <w:rPr>
            <w:rFonts w:ascii="Cambria Math" w:hAnsi="Cambria Math"/>
            <w:lang w:val="en-US"/>
          </w:rPr>
          <m:t>x</m:t>
        </m:r>
      </m:oMath>
      <w:r>
        <w:rPr>
          <w:lang w:val="en-US"/>
        </w:rPr>
        <w:t xml:space="preserve"> which </w:t>
      </w:r>
      <w:r w:rsidRPr="00542165">
        <w:rPr>
          <w:rStyle w:val="Hervorhebung"/>
        </w:rPr>
        <w:t>depends on a random experiment</w:t>
      </w:r>
      <w:r>
        <w:rPr>
          <w:lang w:val="en-US"/>
        </w:rPr>
        <w:t>.</w:t>
      </w:r>
      <w:r w:rsidR="00EB150C">
        <w:rPr>
          <w:lang w:val="en-US"/>
        </w:rPr>
        <w:t xml:space="preserve"> This is a way to represent outcomes of a random experiment as numbers</w:t>
      </w:r>
      <w:r w:rsidR="00955678">
        <w:rPr>
          <w:lang w:val="en-US"/>
        </w:rPr>
        <w:t>.</w:t>
      </w:r>
      <w:r w:rsidR="0015760A" w:rsidRPr="0015760A">
        <w:rPr>
          <w:noProof/>
        </w:rPr>
        <w:t xml:space="preserve"> </w:t>
      </w:r>
    </w:p>
    <w:p w14:paraId="78291FDB" w14:textId="440463F3" w:rsidR="00A34782" w:rsidRPr="00AF3B22" w:rsidRDefault="00A34782" w:rsidP="00A34782">
      <w:pPr>
        <w:pStyle w:val="Aufzhlung"/>
        <w:rPr>
          <w:lang w:val="en-US"/>
        </w:rPr>
      </w:pPr>
      <w:r w:rsidRPr="00542165">
        <w:rPr>
          <w:rStyle w:val="Hervorhebung"/>
        </w:rPr>
        <w:t>Discrete:</w:t>
      </w:r>
      <w:r>
        <w:rPr>
          <w:lang w:val="en-US"/>
        </w:rPr>
        <w:t xml:space="preserve"> </w:t>
      </w:r>
      <m:oMath>
        <m:r>
          <w:rPr>
            <w:rFonts w:ascii="Cambria Math" w:hAnsi="Cambria Math"/>
            <w:lang w:val="en-US"/>
          </w:rPr>
          <m:t>X</m:t>
        </m:r>
      </m:oMath>
      <w:r>
        <w:rPr>
          <w:lang w:val="en-US"/>
        </w:rPr>
        <w:t xml:space="preserve"> takes any of a finite set of values, e.g. </w:t>
      </w:r>
      <m:oMath>
        <m:d>
          <m:dPr>
            <m:begChr m:val="{"/>
            <m:endChr m:val="}"/>
            <m:ctrlPr>
              <w:rPr>
                <w:rFonts w:ascii="Cambria Math" w:hAnsi="Cambria Math"/>
                <w:i/>
                <w:lang w:val="en-US"/>
              </w:rPr>
            </m:ctrlPr>
          </m:dPr>
          <m:e>
            <m:r>
              <w:rPr>
                <w:rFonts w:ascii="Cambria Math" w:hAnsi="Cambria Math"/>
                <w:lang w:val="en-US"/>
              </w:rPr>
              <m:t>-8, 1.5, 2.693, 5</m:t>
            </m:r>
          </m:e>
        </m:d>
      </m:oMath>
    </w:p>
    <w:p w14:paraId="46B7E264" w14:textId="1A050C18" w:rsidR="008C3D38" w:rsidRDefault="00AF3B22" w:rsidP="008C3D38">
      <w:pPr>
        <w:pStyle w:val="Aufzhlung"/>
        <w:rPr>
          <w:lang w:val="en-US"/>
        </w:rPr>
      </w:pPr>
      <w:r w:rsidRPr="00542165">
        <w:rPr>
          <w:rStyle w:val="Hervorhebung"/>
        </w:rPr>
        <w:t>Continuous:</w:t>
      </w:r>
      <w:r>
        <w:rPr>
          <w:lang w:val="en-US"/>
        </w:rPr>
        <w:t xml:space="preserve"> </w:t>
      </w:r>
      <m:oMath>
        <m:r>
          <w:rPr>
            <w:rFonts w:ascii="Cambria Math" w:hAnsi="Cambria Math"/>
            <w:lang w:val="en-US"/>
          </w:rPr>
          <m:t>X</m:t>
        </m:r>
      </m:oMath>
      <w:r>
        <w:rPr>
          <w:lang w:val="en-US"/>
        </w:rPr>
        <w:t xml:space="preserve"> takes any value of an uncountable range, e.g. the real numbers in the interval </w:t>
      </w:r>
      <m:oMath>
        <m:r>
          <w:rPr>
            <w:rFonts w:ascii="Cambria Math" w:hAnsi="Cambria Math"/>
            <w:lang w:val="en-US"/>
          </w:rPr>
          <m:t>(2;7)</m:t>
        </m:r>
      </m:oMath>
      <w:r w:rsidR="008C3D38">
        <w:rPr>
          <w:lang w:val="en-US"/>
        </w:rPr>
        <w:t>.</w:t>
      </w:r>
    </w:p>
    <w:p w14:paraId="22EE686D" w14:textId="77777777" w:rsidR="003C6686" w:rsidRDefault="003C6686" w:rsidP="003C6686">
      <w:pPr>
        <w:pStyle w:val="Aufzhlung"/>
        <w:numPr>
          <w:ilvl w:val="0"/>
          <w:numId w:val="0"/>
        </w:numPr>
        <w:ind w:left="360" w:hanging="360"/>
        <w:rPr>
          <w:lang w:val="en-US"/>
        </w:rPr>
      </w:pPr>
    </w:p>
    <w:p w14:paraId="5C94F136" w14:textId="77777777" w:rsidR="003C6686" w:rsidRDefault="003C6686" w:rsidP="003C6686">
      <w:pPr>
        <w:pStyle w:val="berschrift4"/>
        <w:rPr>
          <w:lang w:val="en-US"/>
        </w:rPr>
      </w:pPr>
      <w:r w:rsidRPr="0089031F">
        <w:rPr>
          <w:rFonts w:eastAsiaTheme="minorEastAsia"/>
          <w:noProof/>
          <w:lang w:val="en-US"/>
        </w:rPr>
        <w:drawing>
          <wp:anchor distT="0" distB="0" distL="114300" distR="114300" simplePos="0" relativeHeight="251658244" behindDoc="0" locked="0" layoutInCell="1" allowOverlap="1" wp14:anchorId="084C0768" wp14:editId="67C4CDBC">
            <wp:simplePos x="0" y="0"/>
            <wp:positionH relativeFrom="margin">
              <wp:posOffset>5511800</wp:posOffset>
            </wp:positionH>
            <wp:positionV relativeFrom="paragraph">
              <wp:posOffset>-98425</wp:posOffset>
            </wp:positionV>
            <wp:extent cx="1132840" cy="920115"/>
            <wp:effectExtent l="0" t="0" r="0" b="0"/>
            <wp:wrapSquare wrapText="bothSides"/>
            <wp:docPr id="1120593672" name="Grafik 1120593672" descr="Ein Bild, das Schrif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3672" name="Grafik 1" descr="Ein Bild, das Schrift, Reihe, Diagramm, Zah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2840" cy="920115"/>
                    </a:xfrm>
                    <a:prstGeom prst="rect">
                      <a:avLst/>
                    </a:prstGeom>
                  </pic:spPr>
                </pic:pic>
              </a:graphicData>
            </a:graphic>
            <wp14:sizeRelH relativeFrom="margin">
              <wp14:pctWidth>0</wp14:pctWidth>
            </wp14:sizeRelH>
            <wp14:sizeRelV relativeFrom="margin">
              <wp14:pctHeight>0</wp14:pctHeight>
            </wp14:sizeRelV>
          </wp:anchor>
        </w:drawing>
      </w:r>
      <w:r>
        <w:rPr>
          <w:lang w:val="en-US"/>
        </w:rPr>
        <w:t>Probability Mass Function (</w:t>
      </w:r>
      <w:r w:rsidRPr="00C8317C">
        <w:rPr>
          <w:lang w:val="de-CH"/>
        </w:rPr>
        <w:t>Wahrscheinlichkeitsfunktion</w:t>
      </w:r>
      <w:r>
        <w:rPr>
          <w:lang w:val="en-US"/>
        </w:rPr>
        <w:t>)</w:t>
      </w:r>
    </w:p>
    <w:p w14:paraId="487EE92F" w14:textId="20844A09" w:rsidR="00BB7E43" w:rsidRPr="00A74874" w:rsidRDefault="003C6686" w:rsidP="00A74874">
      <w:pPr>
        <w:rPr>
          <w:lang w:val="en-US"/>
        </w:rPr>
      </w:pPr>
      <w:r>
        <w:rPr>
          <w:lang w:val="en-US"/>
        </w:rPr>
        <w:t xml:space="preserve">Function </w:t>
      </w:r>
      <m:oMath>
        <m:r>
          <w:rPr>
            <w:rFonts w:ascii="Cambria Math" w:hAnsi="Cambria Math"/>
            <w:lang w:val="en-US"/>
          </w:rPr>
          <m:t>f(x)</m:t>
        </m:r>
      </m:oMath>
      <w:r>
        <w:rPr>
          <w:rFonts w:eastAsiaTheme="minorEastAsia"/>
          <w:lang w:val="en-US"/>
        </w:rPr>
        <w:t xml:space="preserve"> that provides the probability for each value </w:t>
      </w:r>
      <m:oMath>
        <m:r>
          <w:rPr>
            <w:rFonts w:ascii="Cambria Math" w:eastAsiaTheme="minorEastAsia" w:hAnsi="Cambria Math"/>
            <w:lang w:val="en-US"/>
          </w:rPr>
          <m:t>x</m:t>
        </m:r>
      </m:oMath>
      <w:r>
        <w:rPr>
          <w:rFonts w:eastAsiaTheme="minorEastAsia"/>
          <w:lang w:val="en-US"/>
        </w:rPr>
        <w:t xml:space="preserve"> of a discrete random variable </w:t>
      </w:r>
      <m:oMath>
        <m:r>
          <w:rPr>
            <w:rFonts w:ascii="Cambria Math" w:eastAsiaTheme="minorEastAsia" w:hAnsi="Cambria Math"/>
            <w:lang w:val="en-US"/>
          </w:rPr>
          <m:t>X</m:t>
        </m:r>
      </m:oMath>
      <w:r>
        <w:rPr>
          <w:rFonts w:eastAsiaTheme="minorEastAsia"/>
          <w:lang w:val="en-US"/>
        </w:rPr>
        <w:t xml:space="preserve">. The tables below are PMFs, and the graph </w:t>
      </w:r>
      <w:r w:rsidR="009940BD">
        <w:rPr>
          <w:rFonts w:eastAsiaTheme="minorEastAsia"/>
          <w:lang w:val="en-US"/>
        </w:rPr>
        <w:t>at the right-hand side</w:t>
      </w:r>
      <w:r>
        <w:rPr>
          <w:rFonts w:eastAsiaTheme="minorEastAsia"/>
          <w:lang w:val="en-US"/>
        </w:rPr>
        <w:t>.</w:t>
      </w:r>
      <w:r w:rsidRPr="0089031F">
        <w:rPr>
          <w:noProof/>
        </w:rPr>
        <w:t xml:space="preserve"> </w:t>
      </w:r>
    </w:p>
    <w:p w14:paraId="0DC0B2DF" w14:textId="46B6DDBE" w:rsidR="006D570B" w:rsidRDefault="00BB7E43" w:rsidP="0087098E">
      <w:pPr>
        <w:pStyle w:val="berschrift4"/>
        <w:rPr>
          <w:lang w:val="en-US"/>
        </w:rPr>
      </w:pPr>
      <w:r>
        <w:rPr>
          <w:lang w:val="en-US"/>
        </w:rPr>
        <w:t>Example: Rolling a single di</w:t>
      </w:r>
      <w:r w:rsidR="005673B0">
        <w:rPr>
          <w:lang w:val="en-US"/>
        </w:rPr>
        <w:t>c</w:t>
      </w:r>
      <w:r>
        <w:rPr>
          <w:lang w:val="en-US"/>
        </w:rPr>
        <w:t>e</w:t>
      </w:r>
    </w:p>
    <w:p w14:paraId="5F680263" w14:textId="4B648510" w:rsidR="0087098E" w:rsidRPr="0087098E" w:rsidRDefault="007B60D8" w:rsidP="0087098E">
      <w:pPr>
        <w:pStyle w:val="Aufzhlung"/>
        <w:numPr>
          <w:ilvl w:val="0"/>
          <w:numId w:val="0"/>
        </w:numPr>
        <w:rPr>
          <w:sz w:val="6"/>
          <w:szCs w:val="6"/>
          <w:lang w:val="en-US"/>
        </w:rPr>
      </w:pPr>
      <w:r>
        <w:rPr>
          <w:lang w:val="en-US"/>
        </w:rPr>
        <w:t>The discrete</w:t>
      </w:r>
      <w:r w:rsidR="00C468C3">
        <w:rPr>
          <w:lang w:val="en-US"/>
        </w:rPr>
        <w:t xml:space="preserve"> random variable </w:t>
      </w:r>
      <m:oMath>
        <m:r>
          <w:rPr>
            <w:rFonts w:ascii="Cambria Math" w:hAnsi="Cambria Math"/>
            <w:lang w:val="en-US"/>
          </w:rPr>
          <m:t>X</m:t>
        </m:r>
      </m:oMath>
      <w:r w:rsidR="00C468C3">
        <w:rPr>
          <w:lang w:val="en-US"/>
        </w:rPr>
        <w:t xml:space="preserve"> is the number observed when rolling a fair di</w:t>
      </w:r>
      <w:r w:rsidR="00623123">
        <w:rPr>
          <w:lang w:val="en-US"/>
        </w:rPr>
        <w:t>c</w:t>
      </w:r>
      <w:r w:rsidR="00C468C3">
        <w:rPr>
          <w:lang w:val="en-US"/>
        </w:rPr>
        <w:t>e. The possible values and the probabilities they take are:</w:t>
      </w:r>
      <w:r w:rsidR="0087098E">
        <w:rPr>
          <w:lang w:val="en-US"/>
        </w:rPr>
        <w:br/>
      </w:r>
    </w:p>
    <w:tbl>
      <w:tblPr>
        <w:tblStyle w:val="Tabellenraster"/>
        <w:tblW w:w="5033"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63"/>
        <w:gridCol w:w="927"/>
        <w:gridCol w:w="929"/>
        <w:gridCol w:w="929"/>
        <w:gridCol w:w="929"/>
        <w:gridCol w:w="929"/>
        <w:gridCol w:w="929"/>
      </w:tblGrid>
      <w:tr w:rsidR="007E2734" w14:paraId="68E0B281" w14:textId="77777777" w:rsidTr="007E2734">
        <w:tc>
          <w:tcPr>
            <w:tcW w:w="2355" w:type="pct"/>
            <w:vAlign w:val="center"/>
          </w:tcPr>
          <w:p w14:paraId="1969AD87" w14:textId="69D6A892" w:rsidR="00674773" w:rsidRPr="007E2734" w:rsidRDefault="00674773" w:rsidP="004E004C">
            <w:pPr>
              <w:pStyle w:val="Aufzhlung"/>
              <w:numPr>
                <w:ilvl w:val="0"/>
                <w:numId w:val="0"/>
              </w:numPr>
              <w:rPr>
                <w:rStyle w:val="Hervorhebung"/>
              </w:rPr>
            </w:pPr>
            <w:r w:rsidRPr="007E2734">
              <w:rPr>
                <w:rStyle w:val="Hervorhebung"/>
              </w:rPr>
              <w:t xml:space="preserve">Value </w:t>
            </w:r>
            <m:oMath>
              <m:r>
                <m:rPr>
                  <m:sty m:val="p"/>
                </m:rPr>
                <w:rPr>
                  <w:rStyle w:val="Hervorhebung"/>
                  <w:rFonts w:ascii="Cambria Math" w:hAnsi="Cambria Math"/>
                </w:rPr>
                <m:t>x</m:t>
              </m:r>
            </m:oMath>
            <w:r w:rsidRPr="007E2734">
              <w:rPr>
                <w:rStyle w:val="Hervorhebung"/>
              </w:rPr>
              <w:t xml:space="preserve"> of the random variable </w:t>
            </w:r>
            <m:oMath>
              <m:r>
                <m:rPr>
                  <m:sty m:val="p"/>
                </m:rPr>
                <w:rPr>
                  <w:rStyle w:val="Hervorhebung"/>
                  <w:rFonts w:ascii="Cambria Math" w:hAnsi="Cambria Math"/>
                </w:rPr>
                <m:t>X</m:t>
              </m:r>
            </m:oMath>
          </w:p>
        </w:tc>
        <w:tc>
          <w:tcPr>
            <w:tcW w:w="440" w:type="pct"/>
            <w:vAlign w:val="center"/>
          </w:tcPr>
          <w:p w14:paraId="0632D635" w14:textId="15AE0AC4" w:rsidR="00674773" w:rsidRPr="007E2734" w:rsidRDefault="00674773" w:rsidP="004E004C">
            <w:pPr>
              <w:pStyle w:val="Aufzhlung"/>
              <w:numPr>
                <w:ilvl w:val="0"/>
                <w:numId w:val="0"/>
              </w:numPr>
              <w:jc w:val="center"/>
              <w:rPr>
                <w:rStyle w:val="Hervorhebung"/>
              </w:rPr>
            </w:pPr>
            <w:r w:rsidRPr="007E2734">
              <w:rPr>
                <w:rStyle w:val="Hervorhebung"/>
              </w:rPr>
              <w:t>1</w:t>
            </w:r>
          </w:p>
        </w:tc>
        <w:tc>
          <w:tcPr>
            <w:tcW w:w="441" w:type="pct"/>
            <w:vAlign w:val="center"/>
          </w:tcPr>
          <w:p w14:paraId="675071A3" w14:textId="5B1F5C67" w:rsidR="00674773" w:rsidRPr="007E2734" w:rsidRDefault="00674773" w:rsidP="004E004C">
            <w:pPr>
              <w:pStyle w:val="Aufzhlung"/>
              <w:numPr>
                <w:ilvl w:val="0"/>
                <w:numId w:val="0"/>
              </w:numPr>
              <w:jc w:val="center"/>
              <w:rPr>
                <w:rStyle w:val="Hervorhebung"/>
              </w:rPr>
            </w:pPr>
            <w:r w:rsidRPr="007E2734">
              <w:rPr>
                <w:rStyle w:val="Hervorhebung"/>
              </w:rPr>
              <w:t>2</w:t>
            </w:r>
          </w:p>
        </w:tc>
        <w:tc>
          <w:tcPr>
            <w:tcW w:w="441" w:type="pct"/>
            <w:vAlign w:val="center"/>
          </w:tcPr>
          <w:p w14:paraId="142477DF" w14:textId="5D28C285" w:rsidR="00674773" w:rsidRPr="007E2734" w:rsidRDefault="00674773" w:rsidP="004E004C">
            <w:pPr>
              <w:pStyle w:val="Aufzhlung"/>
              <w:numPr>
                <w:ilvl w:val="0"/>
                <w:numId w:val="0"/>
              </w:numPr>
              <w:jc w:val="center"/>
              <w:rPr>
                <w:rStyle w:val="Hervorhebung"/>
              </w:rPr>
            </w:pPr>
            <w:r w:rsidRPr="007E2734">
              <w:rPr>
                <w:rStyle w:val="Hervorhebung"/>
              </w:rPr>
              <w:t>3</w:t>
            </w:r>
          </w:p>
        </w:tc>
        <w:tc>
          <w:tcPr>
            <w:tcW w:w="441" w:type="pct"/>
            <w:vAlign w:val="center"/>
          </w:tcPr>
          <w:p w14:paraId="561770F0" w14:textId="7FBB3FC1" w:rsidR="00674773" w:rsidRPr="007E2734" w:rsidRDefault="00674773" w:rsidP="004E004C">
            <w:pPr>
              <w:pStyle w:val="Aufzhlung"/>
              <w:numPr>
                <w:ilvl w:val="0"/>
                <w:numId w:val="0"/>
              </w:numPr>
              <w:jc w:val="center"/>
              <w:rPr>
                <w:rStyle w:val="Hervorhebung"/>
              </w:rPr>
            </w:pPr>
            <w:r w:rsidRPr="007E2734">
              <w:rPr>
                <w:rStyle w:val="Hervorhebung"/>
              </w:rPr>
              <w:t>4</w:t>
            </w:r>
          </w:p>
        </w:tc>
        <w:tc>
          <w:tcPr>
            <w:tcW w:w="441" w:type="pct"/>
            <w:vAlign w:val="center"/>
          </w:tcPr>
          <w:p w14:paraId="5C54999A" w14:textId="4D89CE57" w:rsidR="00674773" w:rsidRPr="007E2734" w:rsidRDefault="00674773" w:rsidP="004E004C">
            <w:pPr>
              <w:pStyle w:val="Aufzhlung"/>
              <w:numPr>
                <w:ilvl w:val="0"/>
                <w:numId w:val="0"/>
              </w:numPr>
              <w:jc w:val="center"/>
              <w:rPr>
                <w:rStyle w:val="Hervorhebung"/>
              </w:rPr>
            </w:pPr>
            <w:r w:rsidRPr="007E2734">
              <w:rPr>
                <w:rStyle w:val="Hervorhebung"/>
              </w:rPr>
              <w:t>5</w:t>
            </w:r>
          </w:p>
        </w:tc>
        <w:tc>
          <w:tcPr>
            <w:tcW w:w="441" w:type="pct"/>
            <w:vAlign w:val="center"/>
          </w:tcPr>
          <w:p w14:paraId="349590CC" w14:textId="3ABDC9EE" w:rsidR="00674773" w:rsidRPr="007E2734" w:rsidRDefault="00674773" w:rsidP="004E004C">
            <w:pPr>
              <w:pStyle w:val="Aufzhlung"/>
              <w:numPr>
                <w:ilvl w:val="0"/>
                <w:numId w:val="0"/>
              </w:numPr>
              <w:jc w:val="center"/>
              <w:rPr>
                <w:rStyle w:val="Hervorhebung"/>
              </w:rPr>
            </w:pPr>
            <w:r w:rsidRPr="007E2734">
              <w:rPr>
                <w:rStyle w:val="Hervorhebung"/>
              </w:rPr>
              <w:t>6</w:t>
            </w:r>
          </w:p>
        </w:tc>
      </w:tr>
      <w:tr w:rsidR="007E2734" w14:paraId="48B7E5B9" w14:textId="77777777" w:rsidTr="007E2734">
        <w:tc>
          <w:tcPr>
            <w:tcW w:w="2355" w:type="pct"/>
            <w:vAlign w:val="center"/>
          </w:tcPr>
          <w:p w14:paraId="0F2CFB3F" w14:textId="174AAAC9" w:rsidR="00674773" w:rsidRDefault="007426ED" w:rsidP="004E004C">
            <w:pPr>
              <w:pStyle w:val="Aufzhlung"/>
              <w:numPr>
                <w:ilvl w:val="0"/>
                <w:numId w:val="0"/>
              </w:num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X=x</m:t>
                      </m:r>
                    </m:e>
                  </m:d>
                </m:e>
              </m:func>
            </m:oMath>
            <w:r w:rsidR="004E004C">
              <w:rPr>
                <w:lang w:val="en-US"/>
              </w:rPr>
              <w:t xml:space="preserve"> </w:t>
            </w:r>
            <w:r w:rsidR="001E3136" w:rsidRPr="00D27814">
              <w:rPr>
                <w:rStyle w:val="ZustzlicherHinweisZchn"/>
              </w:rPr>
              <w:t xml:space="preserve">can also be written as </w:t>
            </w:r>
            <m:oMath>
              <m:r>
                <m:rPr>
                  <m:sty m:val="p"/>
                </m:rPr>
                <w:rPr>
                  <w:rStyle w:val="ZustzlicherHinweisZchn"/>
                  <w:rFonts w:ascii="Cambria Math" w:hAnsi="Cambria Math"/>
                </w:rPr>
                <m:t>P(x)</m:t>
              </m:r>
            </m:oMath>
            <w:r w:rsidR="00EE358C" w:rsidRPr="00D27814">
              <w:rPr>
                <w:rStyle w:val="ZustzlicherHinweisZchn"/>
              </w:rPr>
              <w:t xml:space="preserve">, </w:t>
            </w:r>
            <m:oMath>
              <m:r>
                <m:rPr>
                  <m:sty m:val="p"/>
                </m:rPr>
                <w:rPr>
                  <w:rStyle w:val="ZustzlicherHinweisZchn"/>
                  <w:rFonts w:ascii="Cambria Math" w:hAnsi="Cambria Math"/>
                </w:rPr>
                <m:t>p(x)</m:t>
              </m:r>
            </m:oMath>
            <w:r w:rsidR="00EE358C" w:rsidRPr="00D27814">
              <w:rPr>
                <w:rStyle w:val="ZustzlicherHinweisZchn"/>
              </w:rPr>
              <w:t xml:space="preserve"> or</w:t>
            </w:r>
            <w:r w:rsidR="00EE358C">
              <w:rPr>
                <w:rStyle w:val="ZustzlicherHinweisZchn"/>
              </w:rPr>
              <w:t xml:space="preserv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P</m:t>
                  </m:r>
                </m:e>
                <m:sub>
                  <m:r>
                    <m:rPr>
                      <m:sty m:val="p"/>
                    </m:rPr>
                    <w:rPr>
                      <w:rStyle w:val="ZustzlicherHinweisZchn"/>
                      <w:rFonts w:ascii="Cambria Math" w:hAnsi="Cambria Math"/>
                    </w:rPr>
                    <m:t>x</m:t>
                  </m:r>
                </m:sub>
              </m:sSub>
              <m:d>
                <m:dPr>
                  <m:ctrlPr>
                    <w:rPr>
                      <w:rStyle w:val="ZustzlicherHinweisZchn"/>
                      <w:rFonts w:ascii="Cambria Math" w:hAnsi="Cambria Math"/>
                      <w:i w:val="0"/>
                      <w:iCs w:val="0"/>
                    </w:rPr>
                  </m:ctrlPr>
                </m:dPr>
                <m:e>
                  <m:r>
                    <m:rPr>
                      <m:sty m:val="p"/>
                    </m:rPr>
                    <w:rPr>
                      <w:rStyle w:val="ZustzlicherHinweisZchn"/>
                      <w:rFonts w:ascii="Cambria Math" w:hAnsi="Cambria Math"/>
                    </w:rPr>
                    <m:t>x</m:t>
                  </m:r>
                </m:e>
              </m:d>
            </m:oMath>
            <w:r w:rsidR="009F6FCF">
              <w:rPr>
                <w:lang w:val="en-US"/>
              </w:rPr>
              <w:br/>
            </w:r>
            <w:r w:rsidR="00330233" w:rsidRPr="00330233">
              <w:rPr>
                <w:rStyle w:val="ZustzlicherHinweisZchn"/>
              </w:rPr>
              <w:t>(P</w:t>
            </w:r>
            <w:r w:rsidR="00FA12F7" w:rsidRPr="00330233">
              <w:rPr>
                <w:rStyle w:val="ZustzlicherHinweisZchn"/>
              </w:rPr>
              <w:t xml:space="preserve">robability that </w:t>
            </w:r>
            <w:r w:rsidR="00330233" w:rsidRPr="00330233">
              <w:rPr>
                <w:rStyle w:val="ZustzlicherHinweisZchn"/>
              </w:rPr>
              <w:t xml:space="preserve">the random variable </w:t>
            </w:r>
            <m:oMath>
              <m:r>
                <m:rPr>
                  <m:sty m:val="p"/>
                </m:rPr>
                <w:rPr>
                  <w:rStyle w:val="ZustzlicherHinweisZchn"/>
                  <w:rFonts w:ascii="Cambria Math" w:hAnsi="Cambria Math"/>
                </w:rPr>
                <m:t>X</m:t>
              </m:r>
            </m:oMath>
            <w:r w:rsidR="00330233" w:rsidRPr="00330233">
              <w:rPr>
                <w:rStyle w:val="ZustzlicherHinweisZchn"/>
              </w:rPr>
              <w:t xml:space="preserve"> takes the value </w:t>
            </w:r>
            <m:oMath>
              <m:r>
                <m:rPr>
                  <m:sty m:val="p"/>
                </m:rPr>
                <w:rPr>
                  <w:rStyle w:val="ZustzlicherHinweisZchn"/>
                  <w:rFonts w:ascii="Cambria Math" w:hAnsi="Cambria Math"/>
                </w:rPr>
                <m:t>x)</m:t>
              </m:r>
            </m:oMath>
          </w:p>
        </w:tc>
        <w:tc>
          <w:tcPr>
            <w:tcW w:w="440" w:type="pct"/>
            <w:vAlign w:val="center"/>
          </w:tcPr>
          <w:p w14:paraId="4BAF6771" w14:textId="260E5BFA"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232045CD" w14:textId="633695FC"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28228498" w14:textId="22A6A2B4"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4F457AC2" w14:textId="7FA7CD32"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37833F84" w14:textId="0B879380"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41287907" w14:textId="6A734425" w:rsidR="00674773" w:rsidRDefault="007426ED"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r>
    </w:tbl>
    <w:p w14:paraId="6C01326F" w14:textId="77777777" w:rsidR="00C468C3" w:rsidRPr="00A74874" w:rsidRDefault="00C468C3" w:rsidP="006D570B">
      <w:pPr>
        <w:pStyle w:val="Aufzhlung"/>
        <w:numPr>
          <w:ilvl w:val="0"/>
          <w:numId w:val="0"/>
        </w:numPr>
        <w:rPr>
          <w:sz w:val="2"/>
          <w:szCs w:val="2"/>
          <w:lang w:val="en-US"/>
        </w:rPr>
      </w:pPr>
    </w:p>
    <w:p w14:paraId="100CD1BB" w14:textId="6BBCF815" w:rsidR="00BB7E43" w:rsidRDefault="004968C6" w:rsidP="00AA7F22">
      <w:pPr>
        <w:pStyle w:val="berschrift4"/>
        <w:rPr>
          <w:lang w:val="en-US"/>
        </w:rPr>
      </w:pPr>
      <w:r>
        <w:rPr>
          <w:lang w:val="en-US"/>
        </w:rPr>
        <w:t>Example 2: Sum of two dice</w:t>
      </w:r>
    </w:p>
    <w:p w14:paraId="7554B0EA" w14:textId="380F1DA3" w:rsidR="00D846DA" w:rsidRPr="002178DE" w:rsidRDefault="00D846DA" w:rsidP="006D570B">
      <w:pPr>
        <w:pStyle w:val="Aufzhlung"/>
        <w:numPr>
          <w:ilvl w:val="0"/>
          <w:numId w:val="0"/>
        </w:numPr>
        <w:rPr>
          <w:sz w:val="6"/>
          <w:szCs w:val="6"/>
          <w:lang w:val="en-US"/>
        </w:rPr>
      </w:pPr>
      <w:r>
        <w:rPr>
          <w:lang w:val="en-US"/>
        </w:rPr>
        <w:t xml:space="preserve">The discrete random variable </w:t>
      </w:r>
      <m:oMath>
        <m:r>
          <w:rPr>
            <w:rFonts w:ascii="Cambria Math" w:hAnsi="Cambria Math"/>
            <w:lang w:val="en-US"/>
          </w:rPr>
          <m:t>X</m:t>
        </m:r>
      </m:oMath>
      <w:r>
        <w:rPr>
          <w:lang w:val="en-US"/>
        </w:rPr>
        <w:t xml:space="preserve"> is the sum of eyes of two dice.</w:t>
      </w:r>
      <w:r w:rsidR="00980EC1">
        <w:rPr>
          <w:lang w:val="en-US"/>
        </w:rPr>
        <w:t xml:space="preserve"> </w:t>
      </w:r>
      <w:r w:rsidR="00980EC1" w:rsidRPr="00ED60FD">
        <w:rPr>
          <w:rStyle w:val="ZustzlicherHinweisZchn"/>
        </w:rPr>
        <w:t>(</w:t>
      </w:r>
      <m:oMath>
        <m:sSup>
          <m:sSupPr>
            <m:ctrlPr>
              <w:rPr>
                <w:rStyle w:val="ZustzlicherHinweisZchn"/>
                <w:rFonts w:ascii="Cambria Math" w:hAnsi="Cambria Math"/>
                <w:i w:val="0"/>
                <w:iCs w:val="0"/>
              </w:rPr>
            </m:ctrlPr>
          </m:sSupPr>
          <m:e>
            <m:r>
              <m:rPr>
                <m:sty m:val="p"/>
              </m:rPr>
              <w:rPr>
                <w:rStyle w:val="ZustzlicherHinweisZchn"/>
                <w:rFonts w:ascii="Cambria Math" w:hAnsi="Cambria Math"/>
              </w:rPr>
              <m:t>6</m:t>
            </m:r>
          </m:e>
          <m:sup>
            <m:r>
              <m:rPr>
                <m:sty m:val="p"/>
              </m:rPr>
              <w:rPr>
                <w:rStyle w:val="ZustzlicherHinweisZchn"/>
                <w:rFonts w:ascii="Cambria Math" w:hAnsi="Cambria Math"/>
              </w:rPr>
              <m:t>2</m:t>
            </m:r>
          </m:sup>
        </m:sSup>
        <m:r>
          <m:rPr>
            <m:sty m:val="p"/>
          </m:rPr>
          <w:rPr>
            <w:rStyle w:val="ZustzlicherHinweisZchn"/>
            <w:rFonts w:ascii="Cambria Math" w:hAnsi="Cambria Math"/>
          </w:rPr>
          <m:t xml:space="preserve">=36 </m:t>
        </m:r>
      </m:oMath>
      <w:r w:rsidR="00980EC1" w:rsidRPr="00ED60FD">
        <w:rPr>
          <w:rStyle w:val="ZustzlicherHinweisZchn"/>
        </w:rPr>
        <w:t>Options</w:t>
      </w:r>
      <w:r w:rsidR="00FC10B3">
        <w:rPr>
          <w:rStyle w:val="ZustzlicherHinweisZchn"/>
        </w:rPr>
        <w:t xml:space="preserve">, only </w:t>
      </w:r>
      <w:r w:rsidR="009C6CA4">
        <w:rPr>
          <w:rStyle w:val="ZustzlicherHinweisZchn"/>
        </w:rPr>
        <w:t>2 dice combinations can result in a 3 (</w:t>
      </w:r>
      <w:r w:rsidR="00AC0906">
        <w:rPr>
          <w:rStyle w:val="ZustzlicherHinweisZchn"/>
        </w:rPr>
        <w:t>1</w:t>
      </w:r>
      <w:r w:rsidR="00C6427C">
        <w:rPr>
          <w:rStyle w:val="ZustzlicherHinweisZchn"/>
        </w:rPr>
        <w:t>/</w:t>
      </w:r>
      <w:r w:rsidR="00AC0906">
        <w:rPr>
          <w:rStyle w:val="ZustzlicherHinweisZchn"/>
        </w:rPr>
        <w:t>2</w:t>
      </w:r>
      <w:r w:rsidR="00507A7F">
        <w:rPr>
          <w:rStyle w:val="ZustzlicherHinweisZchn"/>
        </w:rPr>
        <w:t xml:space="preserve"> and 2</w:t>
      </w:r>
      <w:r w:rsidR="00C6427C">
        <w:rPr>
          <w:rStyle w:val="ZustzlicherHinweisZchn"/>
        </w:rPr>
        <w:t>/</w:t>
      </w:r>
      <w:r w:rsidR="00507A7F">
        <w:rPr>
          <w:rStyle w:val="ZustzlicherHinweisZchn"/>
        </w:rPr>
        <w:t xml:space="preserve">1), while </w:t>
      </w:r>
      <w:r w:rsidR="00AC2DC7">
        <w:rPr>
          <w:rStyle w:val="ZustzlicherHinweisZchn"/>
        </w:rPr>
        <w:t xml:space="preserve">for a </w:t>
      </w:r>
      <w:r w:rsidR="00CF1AD7">
        <w:rPr>
          <w:rStyle w:val="ZustzlicherHinweisZchn"/>
        </w:rPr>
        <w:t>9</w:t>
      </w:r>
      <w:r w:rsidR="00C73220">
        <w:rPr>
          <w:rStyle w:val="ZustzlicherHinweisZchn"/>
        </w:rPr>
        <w:t xml:space="preserve">, there are </w:t>
      </w:r>
      <w:r w:rsidR="00C15721">
        <w:rPr>
          <w:rStyle w:val="ZustzlicherHinweisZchn"/>
        </w:rPr>
        <w:t>4 combinations (</w:t>
      </w:r>
      <w:r w:rsidR="00CF1AD7">
        <w:rPr>
          <w:rStyle w:val="ZustzlicherHinweisZchn"/>
        </w:rPr>
        <w:t>6</w:t>
      </w:r>
      <w:r w:rsidR="00C6427C">
        <w:rPr>
          <w:rStyle w:val="ZustzlicherHinweisZchn"/>
        </w:rPr>
        <w:t>/</w:t>
      </w:r>
      <w:r w:rsidR="00CF1AD7">
        <w:rPr>
          <w:rStyle w:val="ZustzlicherHinweisZchn"/>
        </w:rPr>
        <w:t>3</w:t>
      </w:r>
      <w:r w:rsidR="00C6427C">
        <w:rPr>
          <w:rStyle w:val="ZustzlicherHinweisZchn"/>
        </w:rPr>
        <w:t>,</w:t>
      </w:r>
      <w:r w:rsidR="00DC4777">
        <w:rPr>
          <w:rStyle w:val="ZustzlicherHinweisZchn"/>
        </w:rPr>
        <w:t xml:space="preserve"> </w:t>
      </w:r>
      <w:r w:rsidR="00CF1AD7">
        <w:rPr>
          <w:rStyle w:val="ZustzlicherHinweisZchn"/>
        </w:rPr>
        <w:t>5</w:t>
      </w:r>
      <w:r w:rsidR="00C6427C">
        <w:rPr>
          <w:rStyle w:val="ZustzlicherHinweisZchn"/>
        </w:rPr>
        <w:t>/</w:t>
      </w:r>
      <w:r w:rsidR="00CF1AD7">
        <w:rPr>
          <w:rStyle w:val="ZustzlicherHinweisZchn"/>
        </w:rPr>
        <w:t>4</w:t>
      </w:r>
      <w:r w:rsidR="000F32C2">
        <w:rPr>
          <w:rStyle w:val="ZustzlicherHinweisZchn"/>
        </w:rPr>
        <w:t xml:space="preserve">, </w:t>
      </w:r>
      <w:r w:rsidR="00CF1AD7">
        <w:rPr>
          <w:rStyle w:val="ZustzlicherHinweisZchn"/>
        </w:rPr>
        <w:t>4</w:t>
      </w:r>
      <w:r w:rsidR="00C6427C">
        <w:rPr>
          <w:rStyle w:val="ZustzlicherHinweisZchn"/>
        </w:rPr>
        <w:t>/</w:t>
      </w:r>
      <w:r w:rsidR="00CF1AD7">
        <w:rPr>
          <w:rStyle w:val="ZustzlicherHinweisZchn"/>
        </w:rPr>
        <w:t>5</w:t>
      </w:r>
      <w:r w:rsidR="000F32C2">
        <w:rPr>
          <w:rStyle w:val="ZustzlicherHinweisZchn"/>
        </w:rPr>
        <w:t xml:space="preserve"> and </w:t>
      </w:r>
      <w:r w:rsidR="00CF1AD7">
        <w:rPr>
          <w:rStyle w:val="ZustzlicherHinweisZchn"/>
        </w:rPr>
        <w:t>3</w:t>
      </w:r>
      <w:r w:rsidR="00C6427C">
        <w:rPr>
          <w:rStyle w:val="ZustzlicherHinweisZchn"/>
        </w:rPr>
        <w:t>/</w:t>
      </w:r>
      <w:r w:rsidR="00CF1AD7">
        <w:rPr>
          <w:rStyle w:val="ZustzlicherHinweisZchn"/>
        </w:rPr>
        <w:t>6</w:t>
      </w:r>
      <w:r w:rsidR="00ED60FD" w:rsidRPr="00ED60FD">
        <w:rPr>
          <w:rStyle w:val="ZustzlicherHinweisZchn"/>
        </w:rPr>
        <w:t>)</w:t>
      </w:r>
      <w:r w:rsidR="002178DE">
        <w:rPr>
          <w:lang w:val="en-US"/>
        </w:rPr>
        <w:br/>
      </w:r>
    </w:p>
    <w:tbl>
      <w:tblPr>
        <w:tblStyle w:val="Tabellenraster"/>
        <w:tblW w:w="4996"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3"/>
        <w:gridCol w:w="823"/>
        <w:gridCol w:w="823"/>
        <w:gridCol w:w="823"/>
        <w:gridCol w:w="822"/>
        <w:gridCol w:w="822"/>
        <w:gridCol w:w="822"/>
        <w:gridCol w:w="822"/>
        <w:gridCol w:w="822"/>
        <w:gridCol w:w="822"/>
        <w:gridCol w:w="822"/>
        <w:gridCol w:w="822"/>
      </w:tblGrid>
      <w:tr w:rsidR="001B4800" w:rsidRPr="007E2734" w14:paraId="1862C405" w14:textId="2AAAB8E8" w:rsidTr="00B81483">
        <w:tc>
          <w:tcPr>
            <w:tcW w:w="675" w:type="pct"/>
            <w:vAlign w:val="center"/>
          </w:tcPr>
          <w:p w14:paraId="55925852" w14:textId="295C1782" w:rsidR="001B4800" w:rsidRPr="007E2734" w:rsidRDefault="001B4800">
            <w:pPr>
              <w:pStyle w:val="Aufzhlung"/>
              <w:numPr>
                <w:ilvl w:val="0"/>
                <w:numId w:val="0"/>
              </w:numPr>
              <w:rPr>
                <w:rStyle w:val="Hervorhebung"/>
              </w:rPr>
            </w:pPr>
            <w:r w:rsidRPr="007E2734">
              <w:rPr>
                <w:rStyle w:val="Hervorhebung"/>
              </w:rPr>
              <w:t xml:space="preserve">Value </w:t>
            </w:r>
            <m:oMath>
              <m:r>
                <m:rPr>
                  <m:sty m:val="p"/>
                </m:rPr>
                <w:rPr>
                  <w:rStyle w:val="Hervorhebung"/>
                  <w:rFonts w:ascii="Cambria Math" w:hAnsi="Cambria Math"/>
                </w:rPr>
                <m:t>x</m:t>
              </m:r>
            </m:oMath>
            <w:r w:rsidRPr="007E2734">
              <w:rPr>
                <w:rStyle w:val="Hervorhebung"/>
              </w:rPr>
              <w:t xml:space="preserve"> </w:t>
            </w:r>
          </w:p>
        </w:tc>
        <w:tc>
          <w:tcPr>
            <w:tcW w:w="393" w:type="pct"/>
            <w:vAlign w:val="center"/>
          </w:tcPr>
          <w:p w14:paraId="10D666FC" w14:textId="77777777" w:rsidR="001B4800" w:rsidRPr="007E2734" w:rsidRDefault="001B4800">
            <w:pPr>
              <w:pStyle w:val="Aufzhlung"/>
              <w:numPr>
                <w:ilvl w:val="0"/>
                <w:numId w:val="0"/>
              </w:numPr>
              <w:jc w:val="center"/>
              <w:rPr>
                <w:rStyle w:val="Hervorhebung"/>
              </w:rPr>
            </w:pPr>
            <w:r w:rsidRPr="007E2734">
              <w:rPr>
                <w:rStyle w:val="Hervorhebung"/>
              </w:rPr>
              <w:t>2</w:t>
            </w:r>
          </w:p>
        </w:tc>
        <w:tc>
          <w:tcPr>
            <w:tcW w:w="393" w:type="pct"/>
            <w:vAlign w:val="center"/>
          </w:tcPr>
          <w:p w14:paraId="0C397E35" w14:textId="77777777" w:rsidR="001B4800" w:rsidRPr="007E2734" w:rsidRDefault="001B4800">
            <w:pPr>
              <w:pStyle w:val="Aufzhlung"/>
              <w:numPr>
                <w:ilvl w:val="0"/>
                <w:numId w:val="0"/>
              </w:numPr>
              <w:jc w:val="center"/>
              <w:rPr>
                <w:rStyle w:val="Hervorhebung"/>
              </w:rPr>
            </w:pPr>
            <w:r w:rsidRPr="007E2734">
              <w:rPr>
                <w:rStyle w:val="Hervorhebung"/>
              </w:rPr>
              <w:t>3</w:t>
            </w:r>
          </w:p>
        </w:tc>
        <w:tc>
          <w:tcPr>
            <w:tcW w:w="393" w:type="pct"/>
            <w:vAlign w:val="center"/>
          </w:tcPr>
          <w:p w14:paraId="14AB74A0" w14:textId="77777777" w:rsidR="001B4800" w:rsidRPr="007E2734" w:rsidRDefault="001B4800">
            <w:pPr>
              <w:pStyle w:val="Aufzhlung"/>
              <w:numPr>
                <w:ilvl w:val="0"/>
                <w:numId w:val="0"/>
              </w:numPr>
              <w:jc w:val="center"/>
              <w:rPr>
                <w:rStyle w:val="Hervorhebung"/>
              </w:rPr>
            </w:pPr>
            <w:r w:rsidRPr="007E2734">
              <w:rPr>
                <w:rStyle w:val="Hervorhebung"/>
              </w:rPr>
              <w:t>4</w:t>
            </w:r>
          </w:p>
        </w:tc>
        <w:tc>
          <w:tcPr>
            <w:tcW w:w="393" w:type="pct"/>
            <w:vAlign w:val="center"/>
          </w:tcPr>
          <w:p w14:paraId="10A5C88A" w14:textId="77777777" w:rsidR="001B4800" w:rsidRPr="007E2734" w:rsidRDefault="001B4800">
            <w:pPr>
              <w:pStyle w:val="Aufzhlung"/>
              <w:numPr>
                <w:ilvl w:val="0"/>
                <w:numId w:val="0"/>
              </w:numPr>
              <w:jc w:val="center"/>
              <w:rPr>
                <w:rStyle w:val="Hervorhebung"/>
              </w:rPr>
            </w:pPr>
            <w:r w:rsidRPr="007E2734">
              <w:rPr>
                <w:rStyle w:val="Hervorhebung"/>
              </w:rPr>
              <w:t>5</w:t>
            </w:r>
          </w:p>
        </w:tc>
        <w:tc>
          <w:tcPr>
            <w:tcW w:w="393" w:type="pct"/>
            <w:vAlign w:val="center"/>
          </w:tcPr>
          <w:p w14:paraId="430B0244" w14:textId="77777777" w:rsidR="001B4800" w:rsidRPr="007E2734" w:rsidRDefault="001B4800">
            <w:pPr>
              <w:pStyle w:val="Aufzhlung"/>
              <w:numPr>
                <w:ilvl w:val="0"/>
                <w:numId w:val="0"/>
              </w:numPr>
              <w:jc w:val="center"/>
              <w:rPr>
                <w:rStyle w:val="Hervorhebung"/>
              </w:rPr>
            </w:pPr>
            <w:r w:rsidRPr="007E2734">
              <w:rPr>
                <w:rStyle w:val="Hervorhebung"/>
              </w:rPr>
              <w:t>6</w:t>
            </w:r>
          </w:p>
        </w:tc>
        <w:tc>
          <w:tcPr>
            <w:tcW w:w="393" w:type="pct"/>
          </w:tcPr>
          <w:p w14:paraId="5D5144D1" w14:textId="1DB0C583" w:rsidR="001B4800" w:rsidRPr="007E2734" w:rsidRDefault="001B4800">
            <w:pPr>
              <w:pStyle w:val="Aufzhlung"/>
              <w:numPr>
                <w:ilvl w:val="0"/>
                <w:numId w:val="0"/>
              </w:numPr>
              <w:jc w:val="center"/>
              <w:rPr>
                <w:rStyle w:val="Hervorhebung"/>
              </w:rPr>
            </w:pPr>
            <w:r>
              <w:rPr>
                <w:rStyle w:val="Hervorhebung"/>
              </w:rPr>
              <w:t>7</w:t>
            </w:r>
          </w:p>
        </w:tc>
        <w:tc>
          <w:tcPr>
            <w:tcW w:w="393" w:type="pct"/>
          </w:tcPr>
          <w:p w14:paraId="11C9E490" w14:textId="2195E372" w:rsidR="001B4800" w:rsidRPr="007E2734" w:rsidRDefault="001B4800">
            <w:pPr>
              <w:pStyle w:val="Aufzhlung"/>
              <w:numPr>
                <w:ilvl w:val="0"/>
                <w:numId w:val="0"/>
              </w:numPr>
              <w:jc w:val="center"/>
              <w:rPr>
                <w:rStyle w:val="Hervorhebung"/>
              </w:rPr>
            </w:pPr>
            <w:r>
              <w:rPr>
                <w:rStyle w:val="Hervorhebung"/>
              </w:rPr>
              <w:t>8</w:t>
            </w:r>
          </w:p>
        </w:tc>
        <w:tc>
          <w:tcPr>
            <w:tcW w:w="393" w:type="pct"/>
          </w:tcPr>
          <w:p w14:paraId="09522B9A" w14:textId="0E435061" w:rsidR="001B4800" w:rsidRPr="007E2734" w:rsidRDefault="001B4800">
            <w:pPr>
              <w:pStyle w:val="Aufzhlung"/>
              <w:numPr>
                <w:ilvl w:val="0"/>
                <w:numId w:val="0"/>
              </w:numPr>
              <w:jc w:val="center"/>
              <w:rPr>
                <w:rStyle w:val="Hervorhebung"/>
              </w:rPr>
            </w:pPr>
            <w:r>
              <w:rPr>
                <w:rStyle w:val="Hervorhebung"/>
              </w:rPr>
              <w:t>9</w:t>
            </w:r>
          </w:p>
        </w:tc>
        <w:tc>
          <w:tcPr>
            <w:tcW w:w="393" w:type="pct"/>
          </w:tcPr>
          <w:p w14:paraId="305F6AC5" w14:textId="126C0AD7" w:rsidR="001B4800" w:rsidRPr="007E2734" w:rsidRDefault="001B4800">
            <w:pPr>
              <w:pStyle w:val="Aufzhlung"/>
              <w:numPr>
                <w:ilvl w:val="0"/>
                <w:numId w:val="0"/>
              </w:numPr>
              <w:jc w:val="center"/>
              <w:rPr>
                <w:rStyle w:val="Hervorhebung"/>
              </w:rPr>
            </w:pPr>
            <w:r>
              <w:rPr>
                <w:rStyle w:val="Hervorhebung"/>
              </w:rPr>
              <w:t>10</w:t>
            </w:r>
          </w:p>
        </w:tc>
        <w:tc>
          <w:tcPr>
            <w:tcW w:w="393" w:type="pct"/>
          </w:tcPr>
          <w:p w14:paraId="578FC767" w14:textId="54A94904" w:rsidR="001B4800" w:rsidRPr="007E2734" w:rsidRDefault="001B4800">
            <w:pPr>
              <w:pStyle w:val="Aufzhlung"/>
              <w:numPr>
                <w:ilvl w:val="0"/>
                <w:numId w:val="0"/>
              </w:numPr>
              <w:jc w:val="center"/>
              <w:rPr>
                <w:rStyle w:val="Hervorhebung"/>
              </w:rPr>
            </w:pPr>
            <w:r>
              <w:rPr>
                <w:rStyle w:val="Hervorhebung"/>
              </w:rPr>
              <w:t>11</w:t>
            </w:r>
          </w:p>
        </w:tc>
        <w:tc>
          <w:tcPr>
            <w:tcW w:w="393" w:type="pct"/>
          </w:tcPr>
          <w:p w14:paraId="72847478" w14:textId="70CE7684" w:rsidR="001B4800" w:rsidRDefault="001B4800">
            <w:pPr>
              <w:pStyle w:val="Aufzhlung"/>
              <w:numPr>
                <w:ilvl w:val="0"/>
                <w:numId w:val="0"/>
              </w:numPr>
              <w:jc w:val="center"/>
              <w:rPr>
                <w:rStyle w:val="Hervorhebung"/>
              </w:rPr>
            </w:pPr>
            <w:r>
              <w:rPr>
                <w:rStyle w:val="Hervorhebung"/>
              </w:rPr>
              <w:t>12</w:t>
            </w:r>
          </w:p>
        </w:tc>
      </w:tr>
      <w:tr w:rsidR="001B4800" w14:paraId="070CC927" w14:textId="1609DDBF" w:rsidTr="00B81483">
        <w:tc>
          <w:tcPr>
            <w:tcW w:w="675" w:type="pct"/>
            <w:vAlign w:val="center"/>
          </w:tcPr>
          <w:p w14:paraId="2006BB13" w14:textId="647786A0" w:rsidR="001B4800" w:rsidRDefault="007426ED">
            <w:pPr>
              <w:pStyle w:val="Aufzhlung"/>
              <w:numPr>
                <w:ilvl w:val="0"/>
                <w:numId w:val="0"/>
              </w:num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X=x</m:t>
                      </m:r>
                    </m:e>
                  </m:d>
                </m:e>
              </m:func>
            </m:oMath>
            <w:r w:rsidR="001B4800">
              <w:rPr>
                <w:lang w:val="en-US"/>
              </w:rPr>
              <w:t xml:space="preserve"> </w:t>
            </w:r>
          </w:p>
        </w:tc>
        <w:tc>
          <w:tcPr>
            <w:tcW w:w="393" w:type="pct"/>
            <w:vAlign w:val="center"/>
          </w:tcPr>
          <w:p w14:paraId="652278E5" w14:textId="3BA59718" w:rsidR="001B4800" w:rsidRDefault="007426ED">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m:oMathPara>
          </w:p>
        </w:tc>
        <w:tc>
          <w:tcPr>
            <w:tcW w:w="393" w:type="pct"/>
            <w:vAlign w:val="center"/>
          </w:tcPr>
          <w:p w14:paraId="7684CD98" w14:textId="02D29569" w:rsidR="001B4800" w:rsidRDefault="007426ED">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36</m:t>
                    </m:r>
                  </m:den>
                </m:f>
              </m:oMath>
            </m:oMathPara>
          </w:p>
        </w:tc>
        <w:tc>
          <w:tcPr>
            <w:tcW w:w="393" w:type="pct"/>
            <w:vAlign w:val="center"/>
          </w:tcPr>
          <w:p w14:paraId="5FD02957" w14:textId="67E5CD7B" w:rsidR="001B4800" w:rsidRDefault="007426ED">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3</m:t>
                    </m:r>
                  </m:num>
                  <m:den>
                    <m:r>
                      <w:rPr>
                        <w:rFonts w:ascii="Cambria Math" w:hAnsi="Cambria Math"/>
                        <w:lang w:val="en-US"/>
                      </w:rPr>
                      <m:t>36</m:t>
                    </m:r>
                  </m:den>
                </m:f>
              </m:oMath>
            </m:oMathPara>
          </w:p>
        </w:tc>
        <w:tc>
          <w:tcPr>
            <w:tcW w:w="393" w:type="pct"/>
            <w:vAlign w:val="center"/>
          </w:tcPr>
          <w:p w14:paraId="4FCEE8D0" w14:textId="4B57E36F" w:rsidR="001B4800" w:rsidRDefault="007426ED">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4</m:t>
                    </m:r>
                  </m:num>
                  <m:den>
                    <m:r>
                      <w:rPr>
                        <w:rFonts w:ascii="Cambria Math" w:hAnsi="Cambria Math"/>
                        <w:lang w:val="en-US"/>
                      </w:rPr>
                      <m:t>36</m:t>
                    </m:r>
                  </m:den>
                </m:f>
              </m:oMath>
            </m:oMathPara>
          </w:p>
        </w:tc>
        <w:tc>
          <w:tcPr>
            <w:tcW w:w="393" w:type="pct"/>
            <w:vAlign w:val="center"/>
          </w:tcPr>
          <w:p w14:paraId="4FC65737" w14:textId="6387E15A" w:rsidR="001B4800" w:rsidRDefault="007426ED">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5</m:t>
                    </m:r>
                  </m:num>
                  <m:den>
                    <m:r>
                      <w:rPr>
                        <w:rFonts w:ascii="Cambria Math" w:hAnsi="Cambria Math"/>
                        <w:lang w:val="en-US"/>
                      </w:rPr>
                      <m:t>36</m:t>
                    </m:r>
                  </m:den>
                </m:f>
              </m:oMath>
            </m:oMathPara>
          </w:p>
        </w:tc>
        <w:tc>
          <w:tcPr>
            <w:tcW w:w="393" w:type="pct"/>
          </w:tcPr>
          <w:p w14:paraId="25783F91" w14:textId="0C019FCB"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6</m:t>
                    </m:r>
                  </m:num>
                  <m:den>
                    <m:r>
                      <w:rPr>
                        <w:rFonts w:ascii="Cambria Math" w:hAnsi="Cambria Math"/>
                        <w:lang w:val="en-US"/>
                      </w:rPr>
                      <m:t>36</m:t>
                    </m:r>
                  </m:den>
                </m:f>
              </m:oMath>
            </m:oMathPara>
          </w:p>
        </w:tc>
        <w:tc>
          <w:tcPr>
            <w:tcW w:w="393" w:type="pct"/>
          </w:tcPr>
          <w:p w14:paraId="112B51C1" w14:textId="3075C606"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5</m:t>
                    </m:r>
                  </m:num>
                  <m:den>
                    <m:r>
                      <w:rPr>
                        <w:rFonts w:ascii="Cambria Math" w:hAnsi="Cambria Math"/>
                        <w:lang w:val="en-US"/>
                      </w:rPr>
                      <m:t>36</m:t>
                    </m:r>
                  </m:den>
                </m:f>
              </m:oMath>
            </m:oMathPara>
          </w:p>
        </w:tc>
        <w:tc>
          <w:tcPr>
            <w:tcW w:w="393" w:type="pct"/>
          </w:tcPr>
          <w:p w14:paraId="45EC15CE" w14:textId="44E6B4D0"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4</m:t>
                    </m:r>
                  </m:num>
                  <m:den>
                    <m:r>
                      <w:rPr>
                        <w:rFonts w:ascii="Cambria Math" w:hAnsi="Cambria Math"/>
                        <w:lang w:val="en-US"/>
                      </w:rPr>
                      <m:t>36</m:t>
                    </m:r>
                  </m:den>
                </m:f>
              </m:oMath>
            </m:oMathPara>
          </w:p>
        </w:tc>
        <w:tc>
          <w:tcPr>
            <w:tcW w:w="393" w:type="pct"/>
          </w:tcPr>
          <w:p w14:paraId="0D0D5EA0" w14:textId="57D35E5B"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3</m:t>
                    </m:r>
                  </m:num>
                  <m:den>
                    <m:r>
                      <w:rPr>
                        <w:rFonts w:ascii="Cambria Math" w:hAnsi="Cambria Math"/>
                        <w:lang w:val="en-US"/>
                      </w:rPr>
                      <m:t>36</m:t>
                    </m:r>
                  </m:den>
                </m:f>
              </m:oMath>
            </m:oMathPara>
          </w:p>
        </w:tc>
        <w:tc>
          <w:tcPr>
            <w:tcW w:w="393" w:type="pct"/>
          </w:tcPr>
          <w:p w14:paraId="54F3CAFC" w14:textId="55FFC23A"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36</m:t>
                    </m:r>
                  </m:den>
                </m:f>
              </m:oMath>
            </m:oMathPara>
          </w:p>
        </w:tc>
        <w:tc>
          <w:tcPr>
            <w:tcW w:w="393" w:type="pct"/>
          </w:tcPr>
          <w:p w14:paraId="138CB4E4" w14:textId="6FA050BB" w:rsidR="001B4800" w:rsidRDefault="007426ED">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m:oMathPara>
          </w:p>
        </w:tc>
      </w:tr>
    </w:tbl>
    <w:p w14:paraId="36D36991" w14:textId="7A01CD97" w:rsidR="00FB1515" w:rsidRDefault="00FF5333" w:rsidP="00FB1515">
      <w:pPr>
        <w:pStyle w:val="kleinerAbstand"/>
      </w:pPr>
      <w:r>
        <w:t>¨</w:t>
      </w:r>
    </w:p>
    <w:p w14:paraId="50062D19" w14:textId="3D507429" w:rsidR="00FF5333" w:rsidRDefault="005472F8" w:rsidP="007E5197">
      <w:pPr>
        <w:spacing w:after="0"/>
      </w:pPr>
      <w:r>
        <w:t xml:space="preserve">Probability that the sum is between 4 and </w:t>
      </w:r>
      <w:r w:rsidR="001C3A8D">
        <w:t>7</w:t>
      </w:r>
      <w:r w:rsidR="00B603C8">
        <w:t xml:space="preserve"> (sum of probabilities)</w:t>
      </w:r>
      <w:r w:rsidR="006A6CA4">
        <w:t>:</w:t>
      </w:r>
    </w:p>
    <w:p w14:paraId="254F8467" w14:textId="7F388857" w:rsidR="00AA7F22" w:rsidRDefault="007426ED" w:rsidP="00FB1515">
      <w:pPr>
        <w:rPr>
          <w:lang w:val="en-US"/>
        </w:rPr>
      </w:pPr>
      <m:oMath>
        <m:func>
          <m:funcPr>
            <m:ctrlPr>
              <w:rPr>
                <w:rFonts w:ascii="Cambria Math" w:hAnsi="Cambria Math"/>
              </w:rPr>
            </m:ctrlPr>
          </m:funcPr>
          <m:fName>
            <m:r>
              <m:rPr>
                <m:sty m:val="p"/>
              </m:rPr>
              <w:rPr>
                <w:rFonts w:ascii="Cambria Math" w:hAnsi="Cambria Math"/>
              </w:rPr>
              <m:t>Pr</m:t>
            </m:r>
          </m:fName>
          <m:e>
            <m:d>
              <m:dPr>
                <m:ctrlPr>
                  <w:rPr>
                    <w:rFonts w:ascii="Cambria Math" w:hAnsi="Cambria Math"/>
                  </w:rPr>
                </m:ctrlPr>
              </m:dPr>
              <m:e>
                <m:r>
                  <m:rPr>
                    <m:sty m:val="p"/>
                  </m:rPr>
                  <w:rPr>
                    <w:rFonts w:ascii="Cambria Math" w:hAnsi="Cambria Math"/>
                  </w:rPr>
                  <m:t>4≤</m:t>
                </m:r>
                <m:r>
                  <w:rPr>
                    <w:rFonts w:ascii="Cambria Math" w:hAnsi="Cambria Math"/>
                  </w:rPr>
                  <m:t>sum</m:t>
                </m:r>
                <m:r>
                  <m:rPr>
                    <m:sty m:val="p"/>
                  </m:rPr>
                  <w:rPr>
                    <w:rFonts w:ascii="Cambria Math" w:hAnsi="Cambria Math"/>
                  </w:rPr>
                  <m:t>≤7</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X=4</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X=5</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X=6</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X=7</m:t>
                </m:r>
              </m:e>
            </m:d>
          </m:e>
        </m:func>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3</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4</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5</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6</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18</m:t>
            </m:r>
          </m:num>
          <m:den>
            <m:r>
              <w:rPr>
                <w:rStyle w:val="Seitenzahl"/>
                <w:rFonts w:ascii="Cambria Math" w:hAnsi="Cambria Math"/>
              </w:rPr>
              <m:t>36</m:t>
            </m:r>
          </m:den>
        </m:f>
        <m:r>
          <w:rPr>
            <w:rStyle w:val="Seitenzahl"/>
            <w:rFonts w:ascii="Cambria Math" w:hAnsi="Cambria Math"/>
          </w:rPr>
          <m:t xml:space="preserve">=50% </m:t>
        </m:r>
      </m:oMath>
      <w:r w:rsidR="00FB1515">
        <w:rPr>
          <w:rStyle w:val="Seitenzahl"/>
          <w:rFonts w:eastAsiaTheme="minorEastAsia"/>
        </w:rPr>
        <w:t xml:space="preserve"> </w:t>
      </w:r>
    </w:p>
    <w:p w14:paraId="55790A2F" w14:textId="78B4AF52" w:rsidR="006D570B" w:rsidRPr="008C3D38" w:rsidRDefault="003B33FB" w:rsidP="006D570B">
      <w:pPr>
        <w:rPr>
          <w:lang w:val="en-US"/>
        </w:rPr>
      </w:pPr>
      <w:r>
        <w:rPr>
          <w:lang w:val="en-US"/>
        </w:rPr>
        <w:t>I</w:t>
      </w:r>
      <w:r w:rsidR="000076B7">
        <w:rPr>
          <w:lang w:val="en-US"/>
        </w:rPr>
        <w:t>n</w:t>
      </w:r>
      <w:r>
        <w:rPr>
          <w:lang w:val="en-US"/>
        </w:rPr>
        <w:t xml:space="preserve"> Example 2, we have two random variables. </w:t>
      </w:r>
      <m:oMath>
        <m:r>
          <w:rPr>
            <w:rFonts w:ascii="Cambria Math" w:hAnsi="Cambria Math"/>
            <w:lang w:val="en-US"/>
          </w:rPr>
          <m:t>X</m:t>
        </m:r>
      </m:oMath>
      <w:r>
        <w:rPr>
          <w:rFonts w:eastAsiaTheme="minorEastAsia"/>
          <w:lang w:val="en-US"/>
        </w:rPr>
        <w:t xml:space="preserve"> is the number of eyes on di</w:t>
      </w:r>
      <w:r w:rsidR="005673B0">
        <w:rPr>
          <w:rFonts w:eastAsiaTheme="minorEastAsia"/>
          <w:lang w:val="en-US"/>
        </w:rPr>
        <w:t>c</w:t>
      </w:r>
      <w:r>
        <w:rPr>
          <w:rFonts w:eastAsiaTheme="minorEastAsia"/>
          <w:lang w:val="en-US"/>
        </w:rPr>
        <w:t xml:space="preserve">e #1 and </w:t>
      </w:r>
      <m:oMath>
        <m:r>
          <w:rPr>
            <w:rFonts w:ascii="Cambria Math" w:eastAsiaTheme="minorEastAsia" w:hAnsi="Cambria Math"/>
            <w:lang w:val="en-US"/>
          </w:rPr>
          <m:t>Y</m:t>
        </m:r>
      </m:oMath>
      <w:r>
        <w:rPr>
          <w:rFonts w:eastAsiaTheme="minorEastAsia"/>
          <w:lang w:val="en-US"/>
        </w:rPr>
        <w:t xml:space="preserve"> is the number of eyes of di</w:t>
      </w:r>
      <w:proofErr w:type="spellStart"/>
      <w:r w:rsidR="005673B0">
        <w:rPr>
          <w:rFonts w:eastAsiaTheme="minorEastAsia"/>
          <w:lang w:val="en-US"/>
        </w:rPr>
        <w:t>c</w:t>
      </w:r>
      <w:r>
        <w:rPr>
          <w:rFonts w:eastAsiaTheme="minorEastAsia"/>
          <w:lang w:val="en-US"/>
        </w:rPr>
        <w:t>e</w:t>
      </w:r>
      <w:proofErr w:type="spellEnd"/>
      <w:r>
        <w:rPr>
          <w:rFonts w:eastAsiaTheme="minorEastAsia"/>
          <w:lang w:val="en-US"/>
        </w:rPr>
        <w:t xml:space="preserve"> </w:t>
      </w:r>
      <w:r w:rsidR="000076B7">
        <w:rPr>
          <w:rFonts w:eastAsiaTheme="minorEastAsia"/>
          <w:lang w:val="en-US"/>
        </w:rPr>
        <w:t>#2</w:t>
      </w:r>
      <w:r w:rsidR="00724C32">
        <w:rPr>
          <w:rFonts w:eastAsiaTheme="minorEastAsia"/>
          <w:lang w:val="en-US"/>
        </w:rPr>
        <w:t>.</w:t>
      </w:r>
    </w:p>
    <w:p w14:paraId="38E102B3" w14:textId="701BF4FE" w:rsidR="002E16A5" w:rsidRDefault="00CC3679" w:rsidP="00C953F1">
      <w:pPr>
        <w:pStyle w:val="berschrift3"/>
        <w:rPr>
          <w:lang w:val="en-US"/>
        </w:rPr>
      </w:pPr>
      <w:r>
        <w:rPr>
          <w:lang w:val="en-US"/>
        </w:rPr>
        <w:t xml:space="preserve">Joint </w:t>
      </w:r>
      <w:r w:rsidR="00C953F1">
        <w:rPr>
          <w:lang w:val="en-US"/>
        </w:rPr>
        <w:t>Probabilities</w:t>
      </w:r>
    </w:p>
    <w:p w14:paraId="6E01D561" w14:textId="1149B6B9" w:rsidR="00CC3679" w:rsidRDefault="009D71FA" w:rsidP="00CC3679">
      <w:pPr>
        <w:rPr>
          <w:lang w:val="en-US"/>
        </w:rPr>
      </w:pPr>
      <w:r>
        <w:rPr>
          <w:lang w:val="en-US"/>
        </w:rPr>
        <w:t xml:space="preserve">The joint properties of two random variables are defined by the </w:t>
      </w:r>
      <w:r w:rsidRPr="00822B99">
        <w:rPr>
          <w:rStyle w:val="Hervorhebung"/>
        </w:rPr>
        <w:t>Joint Probabilities Mass Function</w:t>
      </w:r>
      <w:r>
        <w:rPr>
          <w:lang w:val="en-US"/>
        </w:rPr>
        <w:t>.</w:t>
      </w:r>
    </w:p>
    <w:p w14:paraId="489FD1DD" w14:textId="77777777" w:rsidR="005673B0" w:rsidRDefault="005673B0" w:rsidP="00CC3679">
      <w:pPr>
        <w:rPr>
          <w:lang w:val="en-US"/>
        </w:rPr>
      </w:pPr>
    </w:p>
    <w:p w14:paraId="3E7118E7" w14:textId="77777777" w:rsidR="005673B0" w:rsidRDefault="005673B0" w:rsidP="00CC3679">
      <w:pPr>
        <w:rPr>
          <w:lang w:val="en-US"/>
        </w:rPr>
      </w:pPr>
    </w:p>
    <w:p w14:paraId="67FCD40D" w14:textId="0AC5E7E0" w:rsidR="00683FEF" w:rsidRDefault="00683FEF" w:rsidP="005673B0">
      <w:pPr>
        <w:pStyle w:val="berschrift4"/>
        <w:rPr>
          <w:lang w:val="en-US"/>
        </w:rPr>
      </w:pPr>
      <w:r>
        <w:rPr>
          <w:lang w:val="en-US"/>
        </w:rPr>
        <w:t>J</w:t>
      </w:r>
      <w:r w:rsidR="005673B0">
        <w:rPr>
          <w:lang w:val="en-US"/>
        </w:rPr>
        <w:t>oint Probabilities with independent random variables</w:t>
      </w:r>
    </w:p>
    <w:p w14:paraId="3D51784D" w14:textId="77777777" w:rsidR="007F2BD5" w:rsidRDefault="004306BB" w:rsidP="005673B0">
      <w:pPr>
        <w:rPr>
          <w:lang w:val="en-US"/>
        </w:rPr>
      </w:pPr>
      <w:r>
        <w:rPr>
          <w:lang w:val="en-US"/>
        </w:rPr>
        <w:t xml:space="preserve">For independent random variables, the joint probability is the </w:t>
      </w:r>
      <w:r w:rsidRPr="00B16514">
        <w:rPr>
          <w:rStyle w:val="Hervorhebung"/>
        </w:rPr>
        <w:t>product of the individual probabilities</w:t>
      </w:r>
      <w:r>
        <w:rPr>
          <w:lang w:val="en-US"/>
        </w:rPr>
        <w:t>.</w:t>
      </w:r>
      <w:r w:rsidR="00CC44C7">
        <w:rPr>
          <w:lang w:val="en-US"/>
        </w:rPr>
        <w:t xml:space="preserve"> This is also true with more than two independent random variables.</w:t>
      </w:r>
      <w:r w:rsidR="00EB5373">
        <w:rPr>
          <w:lang w:val="en-US"/>
        </w:rPr>
        <w:t xml:space="preserve"> </w:t>
      </w:r>
    </w:p>
    <w:p w14:paraId="2B60FC39" w14:textId="5E7DB174" w:rsidR="005673B0" w:rsidRDefault="00EB5373" w:rsidP="007F2BD5">
      <w:pPr>
        <w:spacing w:after="0"/>
        <w:rPr>
          <w:lang w:val="en-US"/>
        </w:rPr>
      </w:pPr>
      <w:r w:rsidRPr="007F2BD5">
        <w:rPr>
          <w:b/>
          <w:lang w:val="en-US"/>
        </w:rPr>
        <w:t>Example:</w:t>
      </w:r>
      <w:r>
        <w:rPr>
          <w:lang w:val="en-US"/>
        </w:rPr>
        <w:t xml:space="preserve"> The </w:t>
      </w:r>
      <w:r w:rsidRPr="00B16514">
        <w:rPr>
          <w:rStyle w:val="Hervorhebung"/>
        </w:rPr>
        <w:t>first</w:t>
      </w:r>
      <w:r>
        <w:rPr>
          <w:lang w:val="en-US"/>
        </w:rPr>
        <w:t xml:space="preserve"> dice does </w:t>
      </w:r>
      <w:r w:rsidRPr="00B16514">
        <w:rPr>
          <w:rStyle w:val="Hervorhebung"/>
        </w:rPr>
        <w:t>not affect</w:t>
      </w:r>
      <w:r>
        <w:rPr>
          <w:lang w:val="en-US"/>
        </w:rPr>
        <w:t xml:space="preserve"> the probability of </w:t>
      </w:r>
      <w:r w:rsidRPr="00B16514">
        <w:rPr>
          <w:rStyle w:val="Hervorhebung"/>
        </w:rPr>
        <w:t>the second</w:t>
      </w:r>
      <w:r>
        <w:rPr>
          <w:lang w:val="en-US"/>
        </w:rPr>
        <w:t xml:space="preserve"> dice</w:t>
      </w:r>
      <w:r w:rsidR="008A3B9C">
        <w:rPr>
          <w:lang w:val="en-US"/>
        </w:rPr>
        <w:t xml:space="preserve">, so the probability for </w:t>
      </w:r>
      <w:r w:rsidR="0043632A">
        <w:rPr>
          <w:lang w:val="en-US"/>
        </w:rPr>
        <w:t xml:space="preserve">die #1 </w:t>
      </w:r>
      <w:r w:rsidR="009F4D99">
        <w:rPr>
          <w:lang w:val="en-US"/>
        </w:rPr>
        <w:t>showing</w:t>
      </w:r>
      <w:r w:rsidR="00687159">
        <w:rPr>
          <w:lang w:val="en-US"/>
        </w:rPr>
        <w:t xml:space="preserve"> 5 and die #2 </w:t>
      </w:r>
      <w:r w:rsidR="009F4D99">
        <w:rPr>
          <w:lang w:val="en-US"/>
        </w:rPr>
        <w:t>showing</w:t>
      </w:r>
      <w:r w:rsidR="00687159">
        <w:rPr>
          <w:lang w:val="en-US"/>
        </w:rPr>
        <w:t xml:space="preserve"> 4 is still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w:r w:rsidR="007F2BD5">
        <w:rPr>
          <w:rFonts w:eastAsiaTheme="minorEastAsia"/>
          <w:lang w:val="en-US"/>
        </w:rPr>
        <w:t>:</w:t>
      </w:r>
    </w:p>
    <w:p w14:paraId="2C8B856F" w14:textId="165DAEC6" w:rsidR="0094536C" w:rsidRDefault="007426ED" w:rsidP="00CC3679">
      <w:pPr>
        <w:rPr>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X,Y</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X=5, Y=4</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X=5</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Y=4</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w:r w:rsidR="0096691F">
        <w:rPr>
          <w:rFonts w:eastAsiaTheme="minorEastAsia"/>
          <w:lang w:val="en-US"/>
        </w:rPr>
        <w:t xml:space="preserve"> </w:t>
      </w:r>
    </w:p>
    <w:tbl>
      <w:tblPr>
        <w:tblStyle w:val="Tabellenraster"/>
        <w:tblpPr w:leftFromText="141" w:rightFromText="141" w:vertAnchor="text" w:horzAnchor="margin" w:tblpXSpec="right" w:tblpY="850"/>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84"/>
        <w:gridCol w:w="885"/>
        <w:gridCol w:w="885"/>
        <w:gridCol w:w="885"/>
      </w:tblGrid>
      <w:tr w:rsidR="00C737CA" w14:paraId="4358FFDC" w14:textId="77777777" w:rsidTr="00C737CA">
        <w:tc>
          <w:tcPr>
            <w:tcW w:w="884" w:type="dxa"/>
            <w:vAlign w:val="center"/>
          </w:tcPr>
          <w:p w14:paraId="335AC320" w14:textId="77777777" w:rsidR="00C737CA" w:rsidRDefault="00C737CA" w:rsidP="00C737CA">
            <w:pPr>
              <w:rPr>
                <w:lang w:val="en-US"/>
              </w:rPr>
            </w:pPr>
          </w:p>
        </w:tc>
        <w:tc>
          <w:tcPr>
            <w:tcW w:w="885" w:type="dxa"/>
            <w:vAlign w:val="center"/>
          </w:tcPr>
          <w:p w14:paraId="3BFC6FE0" w14:textId="77777777" w:rsidR="00C737CA" w:rsidRDefault="000076B7" w:rsidP="00C737CA">
            <w:pPr>
              <w:rPr>
                <w:lang w:val="en-US"/>
              </w:rPr>
            </w:pPr>
            <m:oMath>
              <m:r>
                <w:rPr>
                  <w:rFonts w:ascii="Cambria Math" w:hAnsi="Cambria Math"/>
                  <w:lang w:val="en-US"/>
                </w:rPr>
                <m:t>X=0</m:t>
              </m:r>
            </m:oMath>
            <w:r w:rsidR="00C737CA">
              <w:rPr>
                <w:rFonts w:eastAsiaTheme="minorEastAsia"/>
                <w:lang w:val="en-US"/>
              </w:rPr>
              <w:t xml:space="preserve"> </w:t>
            </w:r>
          </w:p>
        </w:tc>
        <w:tc>
          <w:tcPr>
            <w:tcW w:w="885" w:type="dxa"/>
            <w:vAlign w:val="center"/>
          </w:tcPr>
          <w:p w14:paraId="5E5CC8A1" w14:textId="2E6320AE" w:rsidR="00C737CA" w:rsidRPr="00C87179" w:rsidRDefault="000076B7" w:rsidP="00C737CA">
            <w:pPr>
              <w:rPr>
                <w:b/>
                <w:bCs/>
                <w:lang w:val="en-US"/>
              </w:rPr>
            </w:pPr>
            <m:oMath>
              <m:r>
                <m:rPr>
                  <m:sty m:val="bi"/>
                </m:rPr>
                <w:rPr>
                  <w:rFonts w:ascii="Cambria Math" w:hAnsi="Cambria Math"/>
                  <w:color w:val="A6460F" w:themeColor="accent5"/>
                  <w:lang w:val="en-US"/>
                </w:rPr>
                <m:t>X=1</m:t>
              </m:r>
            </m:oMath>
            <w:r w:rsidR="00C737CA" w:rsidRPr="00C87179">
              <w:rPr>
                <w:rFonts w:eastAsiaTheme="minorEastAsia"/>
                <w:b/>
                <w:bCs/>
                <w:color w:val="A6460F" w:themeColor="accent5"/>
                <w:lang w:val="en-US"/>
              </w:rPr>
              <w:t xml:space="preserve"> </w:t>
            </w:r>
          </w:p>
        </w:tc>
        <w:tc>
          <w:tcPr>
            <w:tcW w:w="885" w:type="dxa"/>
            <w:vAlign w:val="center"/>
          </w:tcPr>
          <w:p w14:paraId="2889A3AE" w14:textId="77777777" w:rsidR="00C737CA" w:rsidRDefault="000076B7" w:rsidP="00C737CA">
            <w:pPr>
              <w:rPr>
                <w:lang w:val="en-US"/>
              </w:rPr>
            </w:pPr>
            <m:oMath>
              <m:r>
                <w:rPr>
                  <w:rFonts w:ascii="Cambria Math" w:hAnsi="Cambria Math"/>
                  <w:lang w:val="en-US"/>
                </w:rPr>
                <m:t>X=2</m:t>
              </m:r>
            </m:oMath>
            <w:r w:rsidR="00C737CA">
              <w:rPr>
                <w:rFonts w:eastAsiaTheme="minorEastAsia"/>
                <w:lang w:val="en-US"/>
              </w:rPr>
              <w:t xml:space="preserve"> </w:t>
            </w:r>
          </w:p>
        </w:tc>
      </w:tr>
      <w:tr w:rsidR="00C737CA" w14:paraId="6241A53A" w14:textId="77777777" w:rsidTr="00C737CA">
        <w:tc>
          <w:tcPr>
            <w:tcW w:w="884" w:type="dxa"/>
            <w:vAlign w:val="center"/>
          </w:tcPr>
          <w:p w14:paraId="485C76DC" w14:textId="77777777" w:rsidR="00C737CA" w:rsidRDefault="000076B7" w:rsidP="00C737CA">
            <w:pPr>
              <w:rPr>
                <w:lang w:val="en-US"/>
              </w:rPr>
            </w:pPr>
            <m:oMath>
              <m:r>
                <w:rPr>
                  <w:rFonts w:ascii="Cambria Math" w:hAnsi="Cambria Math"/>
                  <w:lang w:val="en-US"/>
                </w:rPr>
                <m:t>Y=0</m:t>
              </m:r>
            </m:oMath>
            <w:r w:rsidR="00C737CA">
              <w:rPr>
                <w:rFonts w:eastAsiaTheme="minorEastAsia"/>
                <w:lang w:val="en-US"/>
              </w:rPr>
              <w:t xml:space="preserve"> </w:t>
            </w:r>
          </w:p>
        </w:tc>
        <w:tc>
          <w:tcPr>
            <w:tcW w:w="885" w:type="dxa"/>
            <w:vAlign w:val="center"/>
          </w:tcPr>
          <w:p w14:paraId="1E48AAE5" w14:textId="77777777" w:rsidR="00C737CA" w:rsidRDefault="000076B7" w:rsidP="00C737CA">
            <w:pPr>
              <w:rPr>
                <w:lang w:val="en-US"/>
              </w:rPr>
            </w:pPr>
            <m:oMath>
              <m:r>
                <w:rPr>
                  <w:rFonts w:ascii="Cambria Math" w:hAnsi="Cambria Math"/>
                  <w:lang w:val="en-US"/>
                </w:rPr>
                <m:t>0.35</m:t>
              </m:r>
            </m:oMath>
            <w:r w:rsidR="00C737CA">
              <w:rPr>
                <w:rFonts w:eastAsiaTheme="minorEastAsia"/>
                <w:lang w:val="en-US"/>
              </w:rPr>
              <w:t xml:space="preserve"> </w:t>
            </w:r>
          </w:p>
        </w:tc>
        <w:tc>
          <w:tcPr>
            <w:tcW w:w="885" w:type="dxa"/>
            <w:vAlign w:val="center"/>
          </w:tcPr>
          <w:p w14:paraId="64D0C5EA" w14:textId="77777777" w:rsidR="00C737CA" w:rsidRPr="00964895" w:rsidRDefault="000076B7" w:rsidP="00C737CA">
            <w:pPr>
              <w:rPr>
                <w:color w:val="A6460F" w:themeColor="accent5"/>
                <w:lang w:val="en-US"/>
              </w:rPr>
            </w:pPr>
            <m:oMath>
              <m:r>
                <w:rPr>
                  <w:rFonts w:ascii="Cambria Math" w:hAnsi="Cambria Math"/>
                  <w:color w:val="A6460F" w:themeColor="accent5"/>
                  <w:lang w:val="en-US"/>
                </w:rPr>
                <m:t>0.21</m:t>
              </m:r>
            </m:oMath>
            <w:r w:rsidR="00C737CA" w:rsidRPr="00964895">
              <w:rPr>
                <w:rFonts w:eastAsiaTheme="minorEastAsia"/>
                <w:color w:val="A6460F" w:themeColor="accent5"/>
                <w:lang w:val="en-US"/>
              </w:rPr>
              <w:t xml:space="preserve"> </w:t>
            </w:r>
          </w:p>
        </w:tc>
        <w:tc>
          <w:tcPr>
            <w:tcW w:w="885" w:type="dxa"/>
            <w:vAlign w:val="center"/>
          </w:tcPr>
          <w:p w14:paraId="3845A116" w14:textId="77777777" w:rsidR="00C737CA" w:rsidRDefault="000076B7" w:rsidP="00C737CA">
            <w:pPr>
              <w:rPr>
                <w:lang w:val="en-US"/>
              </w:rPr>
            </w:pPr>
            <m:oMath>
              <m:r>
                <w:rPr>
                  <w:rFonts w:ascii="Cambria Math" w:hAnsi="Cambria Math"/>
                  <w:lang w:val="en-US"/>
                </w:rPr>
                <m:t>0.03</m:t>
              </m:r>
            </m:oMath>
            <w:r w:rsidR="00C737CA">
              <w:rPr>
                <w:rFonts w:eastAsiaTheme="minorEastAsia"/>
                <w:lang w:val="en-US"/>
              </w:rPr>
              <w:t xml:space="preserve"> </w:t>
            </w:r>
          </w:p>
        </w:tc>
      </w:tr>
      <w:tr w:rsidR="00C737CA" w14:paraId="56427D33" w14:textId="77777777" w:rsidTr="00C737CA">
        <w:tc>
          <w:tcPr>
            <w:tcW w:w="884" w:type="dxa"/>
            <w:vAlign w:val="center"/>
          </w:tcPr>
          <w:p w14:paraId="0B6C92EA" w14:textId="77777777" w:rsidR="00C737CA" w:rsidRDefault="000076B7" w:rsidP="00C737CA">
            <w:pPr>
              <w:rPr>
                <w:lang w:val="en-US"/>
              </w:rPr>
            </w:pPr>
            <m:oMath>
              <m:r>
                <w:rPr>
                  <w:rFonts w:ascii="Cambria Math" w:hAnsi="Cambria Math"/>
                  <w:lang w:val="en-US"/>
                </w:rPr>
                <m:t>Y=1</m:t>
              </m:r>
            </m:oMath>
            <w:r w:rsidR="00C737CA">
              <w:rPr>
                <w:rFonts w:eastAsiaTheme="minorEastAsia"/>
                <w:lang w:val="en-US"/>
              </w:rPr>
              <w:t xml:space="preserve"> </w:t>
            </w:r>
          </w:p>
        </w:tc>
        <w:tc>
          <w:tcPr>
            <w:tcW w:w="885" w:type="dxa"/>
            <w:vAlign w:val="center"/>
          </w:tcPr>
          <w:p w14:paraId="5F4CE39D" w14:textId="77777777" w:rsidR="00C737CA" w:rsidRDefault="000076B7" w:rsidP="00C737CA">
            <w:pPr>
              <w:rPr>
                <w:lang w:val="en-US"/>
              </w:rPr>
            </w:pPr>
            <m:oMath>
              <m:r>
                <w:rPr>
                  <w:rFonts w:ascii="Cambria Math" w:hAnsi="Cambria Math"/>
                  <w:lang w:val="en-US"/>
                </w:rPr>
                <m:t>0.10</m:t>
              </m:r>
            </m:oMath>
            <w:r w:rsidR="00C737CA">
              <w:rPr>
                <w:rFonts w:eastAsiaTheme="minorEastAsia"/>
                <w:lang w:val="en-US"/>
              </w:rPr>
              <w:t xml:space="preserve"> </w:t>
            </w:r>
          </w:p>
        </w:tc>
        <w:tc>
          <w:tcPr>
            <w:tcW w:w="885" w:type="dxa"/>
            <w:vAlign w:val="center"/>
          </w:tcPr>
          <w:p w14:paraId="23C4D840" w14:textId="77777777" w:rsidR="00C737CA" w:rsidRPr="00964895" w:rsidRDefault="000076B7" w:rsidP="00C737CA">
            <w:pPr>
              <w:rPr>
                <w:color w:val="A6460F" w:themeColor="accent5"/>
                <w:lang w:val="en-US"/>
              </w:rPr>
            </w:pPr>
            <m:oMath>
              <m:r>
                <w:rPr>
                  <w:rFonts w:ascii="Cambria Math" w:hAnsi="Cambria Math"/>
                  <w:color w:val="A6460F" w:themeColor="accent5"/>
                  <w:lang w:val="en-US"/>
                </w:rPr>
                <m:t>0.07</m:t>
              </m:r>
            </m:oMath>
            <w:r w:rsidR="00C737CA" w:rsidRPr="00964895">
              <w:rPr>
                <w:rFonts w:eastAsiaTheme="minorEastAsia"/>
                <w:color w:val="A6460F" w:themeColor="accent5"/>
                <w:lang w:val="en-US"/>
              </w:rPr>
              <w:t xml:space="preserve"> </w:t>
            </w:r>
          </w:p>
        </w:tc>
        <w:tc>
          <w:tcPr>
            <w:tcW w:w="885" w:type="dxa"/>
            <w:vAlign w:val="center"/>
          </w:tcPr>
          <w:p w14:paraId="51A8DD66" w14:textId="77777777" w:rsidR="00C737CA" w:rsidRDefault="000076B7" w:rsidP="00C737CA">
            <w:pPr>
              <w:rPr>
                <w:lang w:val="en-US"/>
              </w:rPr>
            </w:pPr>
            <m:oMath>
              <m:r>
                <w:rPr>
                  <w:rFonts w:ascii="Cambria Math" w:hAnsi="Cambria Math"/>
                  <w:lang w:val="en-US"/>
                </w:rPr>
                <m:t xml:space="preserve">0.04 </m:t>
              </m:r>
            </m:oMath>
            <w:r w:rsidR="00C737CA">
              <w:rPr>
                <w:rFonts w:eastAsiaTheme="minorEastAsia"/>
                <w:lang w:val="en-US"/>
              </w:rPr>
              <w:t xml:space="preserve"> </w:t>
            </w:r>
          </w:p>
        </w:tc>
      </w:tr>
      <w:tr w:rsidR="00C737CA" w14:paraId="4F026365" w14:textId="77777777" w:rsidTr="00C737CA">
        <w:tc>
          <w:tcPr>
            <w:tcW w:w="884" w:type="dxa"/>
            <w:vAlign w:val="center"/>
          </w:tcPr>
          <w:p w14:paraId="4FCA03FD" w14:textId="69CDD157" w:rsidR="00C737CA" w:rsidRPr="00C87179" w:rsidRDefault="000076B7" w:rsidP="00C737CA">
            <w:pPr>
              <w:rPr>
                <w:b/>
                <w:bCs/>
                <w:lang w:val="en-US"/>
              </w:rPr>
            </w:pPr>
            <m:oMath>
              <m:r>
                <m:rPr>
                  <m:sty m:val="bi"/>
                </m:rPr>
                <w:rPr>
                  <w:rFonts w:ascii="Cambria Math" w:hAnsi="Cambria Math"/>
                  <w:color w:val="8B9654" w:themeColor="accent6"/>
                  <w:lang w:val="en-US"/>
                </w:rPr>
                <m:t>Y=2</m:t>
              </m:r>
            </m:oMath>
            <w:r w:rsidR="00C737CA" w:rsidRPr="00C87179">
              <w:rPr>
                <w:rFonts w:eastAsiaTheme="minorEastAsia"/>
                <w:b/>
                <w:bCs/>
                <w:color w:val="8B9654" w:themeColor="accent6"/>
                <w:lang w:val="en-US"/>
              </w:rPr>
              <w:t xml:space="preserve"> </w:t>
            </w:r>
          </w:p>
        </w:tc>
        <w:tc>
          <w:tcPr>
            <w:tcW w:w="885" w:type="dxa"/>
            <w:vAlign w:val="center"/>
          </w:tcPr>
          <w:p w14:paraId="1407E16C" w14:textId="77777777" w:rsidR="00C737CA" w:rsidRDefault="000076B7" w:rsidP="00C737CA">
            <w:pPr>
              <w:rPr>
                <w:lang w:val="en-US"/>
              </w:rPr>
            </w:pPr>
            <m:oMath>
              <m:r>
                <w:rPr>
                  <w:rFonts w:ascii="Cambria Math" w:hAnsi="Cambria Math"/>
                  <w:lang w:val="en-US"/>
                </w:rPr>
                <m:t>0.00</m:t>
              </m:r>
            </m:oMath>
            <w:r w:rsidR="00C737CA">
              <w:rPr>
                <w:rFonts w:eastAsiaTheme="minorEastAsia"/>
                <w:lang w:val="en-US"/>
              </w:rPr>
              <w:t xml:space="preserve"> </w:t>
            </w:r>
          </w:p>
        </w:tc>
        <w:tc>
          <w:tcPr>
            <w:tcW w:w="885" w:type="dxa"/>
            <w:vAlign w:val="center"/>
          </w:tcPr>
          <w:p w14:paraId="0D5F9DEA" w14:textId="345B6BCE" w:rsidR="00C737CA" w:rsidRPr="00AE6E53" w:rsidRDefault="00AE6E53" w:rsidP="00C737CA">
            <w:pPr>
              <w:rPr>
                <w:b/>
                <w:color w:val="A6460F" w:themeColor="accent5"/>
                <w:lang w:val="en-US"/>
              </w:rPr>
            </w:pPr>
            <m:oMath>
              <m:r>
                <m:rPr>
                  <m:sty m:val="bi"/>
                </m:rPr>
                <w:rPr>
                  <w:rFonts w:ascii="Cambria Math" w:hAnsi="Cambria Math"/>
                  <w:color w:val="29769E" w:themeColor="accent1" w:themeTint="BF"/>
                  <w:lang w:val="en-US"/>
                </w:rPr>
                <m:t>0.05</m:t>
              </m:r>
            </m:oMath>
            <w:r w:rsidR="00C737CA" w:rsidRPr="00AE6E53">
              <w:rPr>
                <w:rFonts w:eastAsiaTheme="minorEastAsia"/>
                <w:b/>
                <w:bCs/>
                <w:color w:val="A6460F" w:themeColor="accent5"/>
                <w:lang w:val="en-US"/>
              </w:rPr>
              <w:t xml:space="preserve"> </w:t>
            </w:r>
          </w:p>
        </w:tc>
        <w:tc>
          <w:tcPr>
            <w:tcW w:w="885" w:type="dxa"/>
            <w:vAlign w:val="center"/>
          </w:tcPr>
          <w:p w14:paraId="2839DDE5" w14:textId="77777777" w:rsidR="00C737CA" w:rsidRDefault="000076B7" w:rsidP="00C737CA">
            <w:pPr>
              <w:rPr>
                <w:lang w:val="en-US"/>
              </w:rPr>
            </w:pPr>
            <m:oMath>
              <m:r>
                <w:rPr>
                  <w:rFonts w:ascii="Cambria Math" w:hAnsi="Cambria Math"/>
                  <w:lang w:val="en-US"/>
                </w:rPr>
                <m:t>0.05</m:t>
              </m:r>
            </m:oMath>
            <w:r w:rsidR="00C737CA">
              <w:rPr>
                <w:rFonts w:eastAsiaTheme="minorEastAsia"/>
                <w:lang w:val="en-US"/>
              </w:rPr>
              <w:t xml:space="preserve"> </w:t>
            </w:r>
          </w:p>
        </w:tc>
      </w:tr>
      <w:tr w:rsidR="00C737CA" w14:paraId="6C993B41" w14:textId="77777777" w:rsidTr="00C737CA">
        <w:tc>
          <w:tcPr>
            <w:tcW w:w="884" w:type="dxa"/>
            <w:vAlign w:val="center"/>
          </w:tcPr>
          <w:p w14:paraId="29AC054A" w14:textId="77777777" w:rsidR="00C737CA" w:rsidRDefault="000076B7" w:rsidP="00C737CA">
            <w:pPr>
              <w:rPr>
                <w:lang w:val="en-US"/>
              </w:rPr>
            </w:pPr>
            <m:oMath>
              <m:r>
                <w:rPr>
                  <w:rFonts w:ascii="Cambria Math" w:hAnsi="Cambria Math"/>
                  <w:lang w:val="en-US"/>
                </w:rPr>
                <m:t>Y=3</m:t>
              </m:r>
            </m:oMath>
            <w:r w:rsidR="00C737CA">
              <w:rPr>
                <w:rFonts w:eastAsiaTheme="minorEastAsia"/>
                <w:lang w:val="en-US"/>
              </w:rPr>
              <w:t xml:space="preserve"> </w:t>
            </w:r>
          </w:p>
        </w:tc>
        <w:tc>
          <w:tcPr>
            <w:tcW w:w="885" w:type="dxa"/>
            <w:vAlign w:val="center"/>
          </w:tcPr>
          <w:p w14:paraId="4753BB6E" w14:textId="77777777" w:rsidR="00C737CA" w:rsidRDefault="000076B7" w:rsidP="00C737CA">
            <w:pPr>
              <w:rPr>
                <w:lang w:val="en-US"/>
              </w:rPr>
            </w:pPr>
            <m:oMath>
              <m:r>
                <w:rPr>
                  <w:rFonts w:ascii="Cambria Math" w:hAnsi="Cambria Math"/>
                  <w:lang w:val="en-US"/>
                </w:rPr>
                <m:t>0.00</m:t>
              </m:r>
            </m:oMath>
            <w:r w:rsidR="00C737CA">
              <w:rPr>
                <w:rFonts w:eastAsiaTheme="minorEastAsia"/>
                <w:lang w:val="en-US"/>
              </w:rPr>
              <w:t xml:space="preserve"> </w:t>
            </w:r>
          </w:p>
        </w:tc>
        <w:tc>
          <w:tcPr>
            <w:tcW w:w="885" w:type="dxa"/>
            <w:vAlign w:val="center"/>
          </w:tcPr>
          <w:p w14:paraId="724A32BD" w14:textId="77777777" w:rsidR="00C737CA" w:rsidRPr="00964895" w:rsidRDefault="000076B7" w:rsidP="00C737CA">
            <w:pPr>
              <w:rPr>
                <w:color w:val="A6460F" w:themeColor="accent5"/>
                <w:lang w:val="en-US"/>
              </w:rPr>
            </w:pPr>
            <m:oMath>
              <m:r>
                <w:rPr>
                  <w:rFonts w:ascii="Cambria Math" w:hAnsi="Cambria Math"/>
                  <w:color w:val="A6460F" w:themeColor="accent5"/>
                  <w:lang w:val="en-US"/>
                </w:rPr>
                <m:t>0.02</m:t>
              </m:r>
            </m:oMath>
            <w:r w:rsidR="00C737CA" w:rsidRPr="00964895">
              <w:rPr>
                <w:rFonts w:eastAsiaTheme="minorEastAsia"/>
                <w:color w:val="A6460F" w:themeColor="accent5"/>
                <w:lang w:val="en-US"/>
              </w:rPr>
              <w:t xml:space="preserve"> </w:t>
            </w:r>
          </w:p>
        </w:tc>
        <w:tc>
          <w:tcPr>
            <w:tcW w:w="885" w:type="dxa"/>
            <w:vAlign w:val="center"/>
          </w:tcPr>
          <w:p w14:paraId="23897D50" w14:textId="77777777" w:rsidR="00C737CA" w:rsidRDefault="000076B7" w:rsidP="00C737CA">
            <w:pPr>
              <w:rPr>
                <w:lang w:val="en-US"/>
              </w:rPr>
            </w:pPr>
            <m:oMath>
              <m:r>
                <w:rPr>
                  <w:rFonts w:ascii="Cambria Math" w:hAnsi="Cambria Math"/>
                  <w:lang w:val="en-US"/>
                </w:rPr>
                <m:t>0.08</m:t>
              </m:r>
            </m:oMath>
            <w:r w:rsidR="00C737CA">
              <w:rPr>
                <w:rFonts w:eastAsiaTheme="minorEastAsia"/>
                <w:lang w:val="en-US"/>
              </w:rPr>
              <w:t xml:space="preserve"> </w:t>
            </w:r>
          </w:p>
        </w:tc>
      </w:tr>
    </w:tbl>
    <w:p w14:paraId="5DA0FFBE" w14:textId="0A75BED4" w:rsidR="00B61A03" w:rsidRDefault="00642079" w:rsidP="00642079">
      <w:pPr>
        <w:pStyle w:val="berschrift4"/>
        <w:rPr>
          <w:lang w:val="en-US"/>
        </w:rPr>
      </w:pPr>
      <w:r>
        <w:rPr>
          <w:lang w:val="en-US"/>
        </w:rPr>
        <w:t>Joint Probabilities with dependent random variables</w:t>
      </w:r>
    </w:p>
    <w:p w14:paraId="7BBDE333" w14:textId="5DBC5B07" w:rsidR="00642079" w:rsidRDefault="00BD6843" w:rsidP="00CC3679">
      <w:pPr>
        <w:rPr>
          <w:lang w:val="en-US"/>
        </w:rPr>
      </w:pPr>
      <w:r>
        <w:rPr>
          <w:lang w:val="en-US"/>
        </w:rPr>
        <w:t xml:space="preserve">If the </w:t>
      </w:r>
      <w:r w:rsidRPr="00FB40F5">
        <w:rPr>
          <w:rStyle w:val="Hervorhebung"/>
        </w:rPr>
        <w:t>events are not independent</w:t>
      </w:r>
      <w:r>
        <w:rPr>
          <w:lang w:val="en-US"/>
        </w:rPr>
        <w:t>, the variables are dependent or correlated. Example:</w:t>
      </w:r>
    </w:p>
    <w:p w14:paraId="213862DC" w14:textId="4D831A9C" w:rsidR="00BD6843" w:rsidRDefault="000076B7" w:rsidP="00494E73">
      <w:pPr>
        <w:pStyle w:val="Aufzhlung"/>
        <w:rPr>
          <w:lang w:val="en-US"/>
        </w:rPr>
      </w:pPr>
      <m:oMath>
        <m:r>
          <w:rPr>
            <w:rFonts w:ascii="Cambria Math" w:hAnsi="Cambria Math"/>
            <w:lang w:val="en-US"/>
          </w:rPr>
          <m:t>X</m:t>
        </m:r>
      </m:oMath>
      <w:r w:rsidR="00BD6843">
        <w:rPr>
          <w:lang w:val="en-US"/>
        </w:rPr>
        <w:t xml:space="preserve">: The event to observe clouds </w:t>
      </w:r>
      <w:r w:rsidR="00C737CA">
        <w:rPr>
          <w:lang w:val="en-US"/>
        </w:rPr>
        <w:br/>
      </w:r>
      <w:r w:rsidR="00BD6843">
        <w:rPr>
          <w:lang w:val="en-US"/>
        </w:rPr>
        <w:t>(</w:t>
      </w:r>
      <m:oMath>
        <m:r>
          <w:rPr>
            <w:rFonts w:ascii="Cambria Math" w:hAnsi="Cambria Math"/>
            <w:lang w:val="en-US"/>
          </w:rPr>
          <m:t>0=</m:t>
        </m:r>
      </m:oMath>
      <w:r w:rsidR="00BD6843">
        <w:rPr>
          <w:lang w:val="en-US"/>
        </w:rPr>
        <w:t xml:space="preserve"> no clouds, </w:t>
      </w:r>
      <m:oMath>
        <m:r>
          <w:rPr>
            <w:rFonts w:ascii="Cambria Math" w:hAnsi="Cambria Math"/>
            <w:lang w:val="en-US"/>
          </w:rPr>
          <m:t>1=</m:t>
        </m:r>
      </m:oMath>
      <w:r w:rsidR="00BD6843">
        <w:rPr>
          <w:lang w:val="en-US"/>
        </w:rPr>
        <w:t xml:space="preserve"> small clouds, </w:t>
      </w:r>
      <m:oMath>
        <m:r>
          <w:rPr>
            <w:rFonts w:ascii="Cambria Math" w:hAnsi="Cambria Math"/>
            <w:lang w:val="en-US"/>
          </w:rPr>
          <m:t>2=</m:t>
        </m:r>
      </m:oMath>
      <w:r w:rsidR="00BD6843">
        <w:rPr>
          <w:lang w:val="en-US"/>
        </w:rPr>
        <w:t xml:space="preserve"> big clouds)</w:t>
      </w:r>
    </w:p>
    <w:p w14:paraId="718B04D9" w14:textId="2DAD50FA" w:rsidR="00BD6843" w:rsidRPr="00BD6843" w:rsidRDefault="000076B7" w:rsidP="00494E73">
      <w:pPr>
        <w:pStyle w:val="Aufzhlung"/>
        <w:rPr>
          <w:lang w:val="en-US"/>
        </w:rPr>
      </w:pPr>
      <m:oMath>
        <m:r>
          <w:rPr>
            <w:rFonts w:ascii="Cambria Math" w:hAnsi="Cambria Math"/>
            <w:lang w:val="en-US"/>
          </w:rPr>
          <m:t>Y</m:t>
        </m:r>
      </m:oMath>
      <w:r w:rsidR="00BD6843">
        <w:rPr>
          <w:lang w:val="en-US"/>
        </w:rPr>
        <w:t xml:space="preserve">: The event to observe that it rains </w:t>
      </w:r>
      <w:r w:rsidR="0043192B">
        <w:rPr>
          <w:lang w:val="en-US"/>
        </w:rPr>
        <w:br/>
      </w:r>
      <w:r w:rsidR="00BD6843">
        <w:rPr>
          <w:lang w:val="en-US"/>
        </w:rPr>
        <w:t>(</w:t>
      </w:r>
      <m:oMath>
        <m:r>
          <w:rPr>
            <w:rFonts w:ascii="Cambria Math" w:hAnsi="Cambria Math"/>
            <w:lang w:val="en-US"/>
          </w:rPr>
          <m:t>0=</m:t>
        </m:r>
      </m:oMath>
      <w:r w:rsidR="00BD6843">
        <w:rPr>
          <w:lang w:val="en-US"/>
        </w:rPr>
        <w:t xml:space="preserve"> no rain, </w:t>
      </w:r>
      <m:oMath>
        <m:r>
          <w:rPr>
            <w:rFonts w:ascii="Cambria Math" w:hAnsi="Cambria Math"/>
            <w:lang w:val="en-US"/>
          </w:rPr>
          <m:t>1=</m:t>
        </m:r>
      </m:oMath>
      <w:r w:rsidR="00BD6843">
        <w:rPr>
          <w:lang w:val="en-US"/>
        </w:rPr>
        <w:t xml:space="preserve"> light rain,</w:t>
      </w:r>
      <w:r w:rsidR="00494E73">
        <w:rPr>
          <w:lang w:val="en-US"/>
        </w:rPr>
        <w:t xml:space="preserve"> </w:t>
      </w:r>
      <m:oMath>
        <m:r>
          <w:rPr>
            <w:rFonts w:ascii="Cambria Math" w:hAnsi="Cambria Math"/>
            <w:lang w:val="en-US"/>
          </w:rPr>
          <m:t>2=</m:t>
        </m:r>
      </m:oMath>
      <w:r w:rsidR="00494E73">
        <w:rPr>
          <w:lang w:val="en-US"/>
        </w:rPr>
        <w:t xml:space="preserve"> moderate rain, </w:t>
      </w:r>
      <m:oMath>
        <m:r>
          <w:rPr>
            <w:rFonts w:ascii="Cambria Math" w:hAnsi="Cambria Math"/>
            <w:lang w:val="en-US"/>
          </w:rPr>
          <m:t>3=</m:t>
        </m:r>
      </m:oMath>
      <w:r w:rsidR="00494E73">
        <w:rPr>
          <w:lang w:val="en-US"/>
        </w:rPr>
        <w:t xml:space="preserve"> heavy rain)</w:t>
      </w:r>
    </w:p>
    <w:p w14:paraId="14E996F1" w14:textId="000CE18F" w:rsidR="00AA574B" w:rsidRPr="00E93C58" w:rsidRDefault="00C87179" w:rsidP="00CC3679">
      <w:pPr>
        <w:rPr>
          <w:rFonts w:eastAsiaTheme="minorEastAsia"/>
          <w:lang w:val="en-US"/>
        </w:rPr>
      </w:pPr>
      <w:r>
        <w:rPr>
          <w:lang w:val="en-US"/>
        </w:rPr>
        <w:t xml:space="preserve">Given there are </w:t>
      </w:r>
      <w:r w:rsidRPr="00C87179">
        <w:rPr>
          <w:rStyle w:val="Hervorhebung"/>
          <w:color w:val="A6460F" w:themeColor="accent5"/>
        </w:rPr>
        <w:t>small clouds</w:t>
      </w:r>
      <w:r>
        <w:rPr>
          <w:lang w:val="en-US"/>
        </w:rPr>
        <w:t xml:space="preserve">, what is the probability for </w:t>
      </w:r>
      <w:r w:rsidRPr="00C87179">
        <w:rPr>
          <w:b/>
          <w:bCs/>
          <w:i/>
          <w:iCs/>
          <w:color w:val="8B9654" w:themeColor="accent6"/>
          <w:lang w:val="en-US"/>
        </w:rPr>
        <w:t>moderate rain</w:t>
      </w:r>
      <w:r>
        <w:rPr>
          <w:lang w:val="en-US"/>
        </w:rPr>
        <w:t>?</w:t>
      </w:r>
      <w:r w:rsidR="00FC4563">
        <w:rPr>
          <w:lang w:val="en-US"/>
        </w:rPr>
        <w:t xml:space="preserve"> This </w:t>
      </w:r>
      <w:r w:rsidR="00CC5EFD">
        <w:rPr>
          <w:lang w:val="en-US"/>
        </w:rPr>
        <w:t xml:space="preserve">value cannot be read directly from the table, because </w:t>
      </w:r>
      <w:r w:rsidR="00DC4413">
        <w:rPr>
          <w:lang w:val="en-US"/>
        </w:rPr>
        <w:t xml:space="preserve">all the probabilities in the </w:t>
      </w:r>
      <w:r w:rsidR="00386BA9">
        <w:rPr>
          <w:lang w:val="en-US"/>
        </w:rPr>
        <w:t xml:space="preserve">full table </w:t>
      </w:r>
      <w:r w:rsidR="00DC4413">
        <w:rPr>
          <w:lang w:val="en-US"/>
        </w:rPr>
        <w:t>together are</w:t>
      </w:r>
      <w:r w:rsidR="00386BA9">
        <w:rPr>
          <w:lang w:val="en-US"/>
        </w:rPr>
        <w:t xml:space="preserve"> </w:t>
      </w:r>
      <m:oMath>
        <m:r>
          <w:rPr>
            <w:rFonts w:ascii="Cambria Math" w:hAnsi="Cambria Math"/>
            <w:lang w:val="en-US"/>
          </w:rPr>
          <m:t>1</m:t>
        </m:r>
      </m:oMath>
      <w:r w:rsidR="00DC4413">
        <w:rPr>
          <w:rFonts w:eastAsiaTheme="minorEastAsia"/>
          <w:lang w:val="en-US"/>
        </w:rPr>
        <w:t xml:space="preserve">, in this case however we </w:t>
      </w:r>
      <w:r w:rsidR="00664813">
        <w:rPr>
          <w:rFonts w:eastAsiaTheme="minorEastAsia"/>
          <w:lang w:val="en-US"/>
        </w:rPr>
        <w:t xml:space="preserve">only look at </w:t>
      </w:r>
      <m:oMath>
        <m:r>
          <w:rPr>
            <w:rFonts w:ascii="Cambria Math" w:eastAsiaTheme="minorEastAsia" w:hAnsi="Cambria Math"/>
            <w:lang w:val="en-US"/>
          </w:rPr>
          <m:t>Y</m:t>
        </m:r>
      </m:oMath>
      <w:r w:rsidR="00664813">
        <w:rPr>
          <w:rFonts w:eastAsiaTheme="minorEastAsia"/>
          <w:lang w:val="en-US"/>
        </w:rPr>
        <w:t xml:space="preserve"> given that</w:t>
      </w:r>
      <w:r w:rsidR="00DC4413">
        <w:rPr>
          <w:rFonts w:eastAsiaTheme="minorEastAsia"/>
          <w:lang w:val="en-US"/>
        </w:rPr>
        <w:t xml:space="preserve"> </w:t>
      </w:r>
      <m:oMath>
        <m:r>
          <w:rPr>
            <w:rFonts w:ascii="Cambria Math" w:eastAsiaTheme="minorEastAsia" w:hAnsi="Cambria Math"/>
            <w:lang w:val="en-US"/>
          </w:rPr>
          <m:t>X=1</m:t>
        </m:r>
      </m:oMath>
      <w:r w:rsidR="00173142">
        <w:rPr>
          <w:rFonts w:eastAsiaTheme="minorEastAsia"/>
          <w:lang w:val="en-US"/>
        </w:rPr>
        <w:t>.</w:t>
      </w:r>
    </w:p>
    <w:p w14:paraId="1507360C" w14:textId="7A2C18BD" w:rsidR="000D227C" w:rsidRDefault="000D227C" w:rsidP="00714B55">
      <w:pPr>
        <w:pStyle w:val="berschrift4"/>
        <w:rPr>
          <w:lang w:val="en-US"/>
        </w:rPr>
      </w:pPr>
      <w:r>
        <w:rPr>
          <w:lang w:val="en-US"/>
        </w:rPr>
        <w:t>Marginal Probability</w:t>
      </w:r>
    </w:p>
    <w:p w14:paraId="556ABEE3" w14:textId="77777777" w:rsidR="006C22E9" w:rsidRDefault="006C22E9" w:rsidP="006C22E9">
      <w:pPr>
        <w:rPr>
          <w:rFonts w:eastAsiaTheme="minorEastAsia"/>
          <w:iCs/>
          <w:lang w:val="en-US"/>
        </w:rPr>
      </w:pPr>
      <w:r>
        <w:rPr>
          <w:lang w:val="en-US"/>
        </w:rPr>
        <w:t xml:space="preserve">The probability of an event </w:t>
      </w:r>
      <w:r w:rsidR="005B66B6">
        <w:rPr>
          <w:lang w:val="en-US"/>
        </w:rPr>
        <w:t>occurring,</w:t>
      </w:r>
      <w:r w:rsidR="00B90D30">
        <w:rPr>
          <w:lang w:val="en-US"/>
        </w:rPr>
        <w:t xml:space="preserve"> </w:t>
      </w:r>
      <w:r w:rsidR="00DF542A" w:rsidRPr="00714B55">
        <w:rPr>
          <w:rStyle w:val="Hervorhebung"/>
        </w:rPr>
        <w:t>irrespective of the outcome of another</w:t>
      </w:r>
      <w:r w:rsidR="00DF542A">
        <w:rPr>
          <w:lang w:val="en-US"/>
        </w:rPr>
        <w:t xml:space="preserve"> random variable. </w:t>
      </w:r>
      <w:r w:rsidR="001933EB">
        <w:rPr>
          <w:lang w:val="en-US"/>
        </w:rPr>
        <w:t xml:space="preserve">For example, the probability of </w:t>
      </w:r>
      <m:oMath>
        <m:r>
          <w:rPr>
            <w:rFonts w:ascii="Cambria Math" w:hAnsi="Cambria Math"/>
            <w:lang w:val="en-US"/>
          </w:rPr>
          <m:t>Y=2</m:t>
        </m:r>
      </m:oMath>
      <w:r w:rsidR="00D447D5">
        <w:rPr>
          <w:rFonts w:eastAsiaTheme="minorEastAsia"/>
          <w:lang w:val="en-US"/>
        </w:rPr>
        <w:t xml:space="preserve"> for all outcomes of </w:t>
      </w:r>
      <m:oMath>
        <m:r>
          <w:rPr>
            <w:rFonts w:ascii="Cambria Math" w:eastAsiaTheme="minorEastAsia" w:hAnsi="Cambria Math"/>
            <w:lang w:val="en-US"/>
          </w:rPr>
          <m:t>X</m:t>
        </m:r>
      </m:oMath>
      <w:r w:rsidR="00D447D5">
        <w:rPr>
          <w:rFonts w:eastAsiaTheme="minorEastAsia"/>
          <w:lang w:val="en-US"/>
        </w:rPr>
        <w:t>.</w:t>
      </w:r>
      <w:r w:rsidR="00D62B2D">
        <w:rPr>
          <w:rFonts w:eastAsiaTheme="minorEastAsia"/>
          <w:lang w:val="en-US"/>
        </w:rPr>
        <w:t xml:space="preserve"> If </w:t>
      </w:r>
      <w:r w:rsidR="009D6453">
        <w:rPr>
          <w:rFonts w:eastAsiaTheme="minorEastAsia"/>
          <w:lang w:val="en-US"/>
        </w:rPr>
        <w:t xml:space="preserve">the two variables are visible in a table, then the marginal probability of one variable </w:t>
      </w:r>
      <m:oMath>
        <m:r>
          <w:rPr>
            <w:rFonts w:ascii="Cambria Math" w:eastAsiaTheme="minorEastAsia" w:hAnsi="Cambria Math"/>
            <w:lang w:val="en-US"/>
          </w:rPr>
          <m:t>Y</m:t>
        </m:r>
      </m:oMath>
      <w:r w:rsidR="00D87100">
        <w:rPr>
          <w:rFonts w:eastAsiaTheme="minorEastAsia"/>
          <w:lang w:val="en-US"/>
        </w:rPr>
        <w:t xml:space="preserve"> would be the </w:t>
      </w:r>
      <w:r w:rsidR="00D87100" w:rsidRPr="00D73413">
        <w:rPr>
          <w:rStyle w:val="Hervorhebung"/>
        </w:rPr>
        <w:t>sum of probabilities</w:t>
      </w:r>
      <w:r w:rsidR="00D87100">
        <w:rPr>
          <w:rFonts w:eastAsiaTheme="minorEastAsia"/>
          <w:lang w:val="en-US"/>
        </w:rPr>
        <w:t xml:space="preserve"> for the other variable </w:t>
      </w:r>
      <m:oMath>
        <m:r>
          <w:rPr>
            <w:rFonts w:ascii="Cambria Math" w:eastAsiaTheme="minorEastAsia" w:hAnsi="Cambria Math"/>
            <w:lang w:val="en-US"/>
          </w:rPr>
          <m:t>X</m:t>
        </m:r>
      </m:oMath>
      <w:r w:rsidR="00ED6A42">
        <w:rPr>
          <w:rFonts w:eastAsiaTheme="minorEastAsia"/>
          <w:lang w:val="en-US"/>
        </w:rPr>
        <w:t xml:space="preserve"> on the margin of the table.</w:t>
      </w:r>
      <w:r w:rsidR="00ED6A42" w:rsidRPr="00ED6A42">
        <w:rPr>
          <w:rFonts w:eastAsiaTheme="minorEastAsia"/>
          <w:iCs/>
          <w:lang w:val="en-US"/>
        </w:rPr>
        <w:t xml:space="preserve"> </w:t>
      </w:r>
      <w:r w:rsidR="00ED6A42" w:rsidRPr="00682FA2">
        <w:rPr>
          <w:rFonts w:eastAsiaTheme="minorEastAsia"/>
          <w:iCs/>
          <w:lang w:val="en-US"/>
        </w:rPr>
        <w:t>This is often</w:t>
      </w:r>
      <w:r w:rsidR="00ED6A42">
        <w:rPr>
          <w:rFonts w:eastAsiaTheme="minorEastAsia"/>
          <w:iCs/>
          <w:lang w:val="en-US"/>
        </w:rPr>
        <w:t xml:space="preserve"> used to “normalize” the values across a “row” or “column”.</w:t>
      </w:r>
    </w:p>
    <w:p w14:paraId="22418811" w14:textId="46302E24" w:rsidR="00C835C6" w:rsidRPr="00C53CB7" w:rsidRDefault="00C835C6" w:rsidP="006C22E9">
      <w:pPr>
        <w:rPr>
          <w:rFonts w:eastAsiaTheme="minorEastAsia"/>
          <w:lang w:val="en-US"/>
        </w:rPr>
      </w:pPr>
      <w:r>
        <w:rPr>
          <w:rFonts w:eastAsiaTheme="minorEastAsia"/>
          <w:iCs/>
          <w:lang w:val="en-US"/>
        </w:rPr>
        <w:t xml:space="preserve">In other words, the probability of </w:t>
      </w:r>
      <m:oMath>
        <m:r>
          <w:rPr>
            <w:rFonts w:ascii="Cambria Math" w:eastAsiaTheme="minorEastAsia" w:hAnsi="Cambria Math"/>
            <w:lang w:val="en-US"/>
          </w:rPr>
          <m:t>Y</m:t>
        </m:r>
      </m:oMath>
      <w:r w:rsidR="002F5C99">
        <w:rPr>
          <w:rFonts w:eastAsiaTheme="minorEastAsia"/>
          <w:iCs/>
          <w:lang w:val="en-US"/>
        </w:rPr>
        <w:t xml:space="preserve"> </w:t>
      </w:r>
      <w:r w:rsidR="00C53CB7">
        <w:rPr>
          <w:rFonts w:eastAsiaTheme="minorEastAsia"/>
          <w:iCs/>
          <w:lang w:val="en-US"/>
        </w:rPr>
        <w:t>regardless</w:t>
      </w:r>
      <w:r w:rsidR="002F5C99">
        <w:rPr>
          <w:rFonts w:eastAsiaTheme="minorEastAsia"/>
          <w:iCs/>
          <w:lang w:val="en-US"/>
        </w:rPr>
        <w:t xml:space="preserve"> of </w:t>
      </w:r>
      <m:oMath>
        <m:r>
          <w:rPr>
            <w:rFonts w:ascii="Cambria Math" w:eastAsiaTheme="minorEastAsia" w:hAnsi="Cambria Math"/>
            <w:lang w:val="en-US"/>
          </w:rPr>
          <m:t>X</m:t>
        </m:r>
      </m:oMath>
      <w:r w:rsidR="009E74C6">
        <w:rPr>
          <w:rFonts w:eastAsiaTheme="minorEastAsia"/>
          <w:iCs/>
          <w:lang w:val="en-US"/>
        </w:rPr>
        <w:t xml:space="preserve"> is the </w:t>
      </w:r>
      <w:r w:rsidR="006E60E3">
        <w:rPr>
          <w:rFonts w:eastAsiaTheme="minorEastAsia"/>
          <w:iCs/>
          <w:lang w:val="en-US"/>
        </w:rPr>
        <w:t>sum of all</w:t>
      </w:r>
      <w:r w:rsidR="00AD01BE">
        <w:rPr>
          <w:rFonts w:eastAsiaTheme="minorEastAsia"/>
          <w:iCs/>
          <w:lang w:val="en-US"/>
        </w:rPr>
        <w:t xml:space="preserve"> </w:t>
      </w:r>
      <w:r w:rsidR="006353F9">
        <w:rPr>
          <w:rFonts w:eastAsiaTheme="minorEastAsia"/>
          <w:iCs/>
          <w:lang w:val="en-US"/>
        </w:rPr>
        <w:t xml:space="preserve">probabilities of </w:t>
      </w:r>
      <m:oMath>
        <m:r>
          <w:rPr>
            <w:rFonts w:ascii="Cambria Math" w:eastAsiaTheme="minorEastAsia" w:hAnsi="Cambria Math"/>
            <w:lang w:val="en-US"/>
          </w:rPr>
          <m:t>X</m:t>
        </m:r>
      </m:oMath>
      <w:r w:rsidR="0015360F">
        <w:rPr>
          <w:rFonts w:eastAsiaTheme="minorEastAsia"/>
          <w:iCs/>
          <w:lang w:val="en-US"/>
        </w:rPr>
        <w:t xml:space="preserve"> where </w:t>
      </w:r>
      <m:oMath>
        <m:r>
          <w:rPr>
            <w:rFonts w:ascii="Cambria Math" w:eastAsiaTheme="minorEastAsia" w:hAnsi="Cambria Math"/>
            <w:lang w:val="en-US"/>
          </w:rPr>
          <m:t>Y</m:t>
        </m:r>
      </m:oMath>
      <w:r w:rsidR="0015360F">
        <w:rPr>
          <w:rFonts w:eastAsiaTheme="minorEastAsia"/>
          <w:iCs/>
          <w:lang w:val="en-US"/>
        </w:rPr>
        <w:t xml:space="preserve"> appears</w:t>
      </w:r>
      <w:r w:rsidR="00C53CB7">
        <w:rPr>
          <w:rFonts w:eastAsiaTheme="minorEastAsia"/>
          <w:iCs/>
          <w:lang w:val="en-US"/>
        </w:rPr>
        <w:t>.</w:t>
      </w:r>
    </w:p>
    <w:p w14:paraId="292CD535" w14:textId="64C82B2E" w:rsidR="00173142" w:rsidRDefault="0049673C" w:rsidP="00CC3679">
      <w:pPr>
        <w:rPr>
          <w:rFonts w:eastAsiaTheme="minorEastAsia"/>
          <w:iCs/>
          <w:lang w:val="en-US"/>
        </w:rPr>
      </w:pPr>
      <w:r>
        <w:rPr>
          <w:rFonts w:eastAsiaTheme="minorEastAsia"/>
          <w:lang w:val="en-US"/>
        </w:rPr>
        <w:t xml:space="preserve">Written as </w:t>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r>
              <m:rPr>
                <m:sty m:val="p"/>
              </m:rPr>
              <w:rPr>
                <w:rFonts w:ascii="Cambria Math" w:hAnsi="Cambria Math"/>
                <w:lang w:val="en-US"/>
              </w:rPr>
              <m:t>Pr⁡</m:t>
            </m:r>
            <m:r>
              <w:rPr>
                <w:rFonts w:ascii="Cambria Math" w:hAnsi="Cambria Math"/>
                <w:lang w:val="en-US"/>
              </w:rPr>
              <m:t>(X,Y)</m:t>
            </m:r>
          </m:e>
        </m:nary>
      </m:oMath>
      <w:r w:rsidR="00173142">
        <w:rPr>
          <w:rFonts w:eastAsiaTheme="minorEastAsia"/>
          <w:i/>
          <w:lang w:val="en-US"/>
        </w:rPr>
        <w:t xml:space="preserve"> 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lang w:val="en-US"/>
                  </w:rPr>
                </m:ctrlPr>
              </m:dPr>
              <m:e>
                <m:r>
                  <w:rPr>
                    <w:rFonts w:ascii="Cambria Math" w:eastAsiaTheme="minorEastAsia" w:hAnsi="Cambria Math"/>
                    <w:lang w:val="en-US"/>
                  </w:rPr>
                  <m:t>Y</m:t>
                </m:r>
              </m:e>
            </m:d>
          </m:e>
        </m:func>
        <m:r>
          <w:rPr>
            <w:rFonts w:ascii="Cambria Math" w:eastAsiaTheme="minorEastAsia" w:hAnsi="Cambria Math"/>
            <w:lang w:val="en-US"/>
          </w:rPr>
          <m:t xml:space="preserve">= </m:t>
        </m:r>
        <m:nary>
          <m:naryPr>
            <m:chr m:val="∑"/>
            <m:limLoc m:val="subSup"/>
            <m:supHide m:val="1"/>
            <m:ctrlPr>
              <w:rPr>
                <w:rFonts w:ascii="Cambria Math" w:hAnsi="Cambria Math"/>
                <w:i/>
                <w:lang w:val="en-US"/>
              </w:rPr>
            </m:ctrlPr>
          </m:naryPr>
          <m:sub>
            <m:r>
              <w:rPr>
                <w:rFonts w:ascii="Cambria Math" w:hAnsi="Cambria Math"/>
                <w:lang w:val="en-US"/>
              </w:rPr>
              <m:t>X</m:t>
            </m:r>
          </m:sub>
          <m:sup/>
          <m:e>
            <m:r>
              <m:rPr>
                <m:sty m:val="p"/>
              </m:rPr>
              <w:rPr>
                <w:rFonts w:ascii="Cambria Math" w:hAnsi="Cambria Math"/>
                <w:lang w:val="en-US"/>
              </w:rPr>
              <m:t>Pr⁡</m:t>
            </m:r>
            <m:r>
              <w:rPr>
                <w:rFonts w:ascii="Cambria Math" w:hAnsi="Cambria Math"/>
                <w:lang w:val="en-US"/>
              </w:rPr>
              <m:t>(X,Y)</m:t>
            </m:r>
          </m:e>
        </m:nary>
      </m:oMath>
    </w:p>
    <w:p w14:paraId="7EE6CDDB" w14:textId="29BE6FBC" w:rsidR="00B41AAF" w:rsidRPr="004D50FA" w:rsidRDefault="00B41AAF" w:rsidP="004D50FA">
      <w:pPr>
        <w:spacing w:after="0"/>
        <w:rPr>
          <w:rStyle w:val="Hervorhebung"/>
        </w:rPr>
      </w:pPr>
      <w:r w:rsidRPr="004D50FA">
        <w:rPr>
          <w:rStyle w:val="Hervorhebung"/>
        </w:rPr>
        <w:t>Example:</w:t>
      </w:r>
      <w:r w:rsidR="00364574">
        <w:rPr>
          <w:rStyle w:val="Hervorhebung"/>
        </w:rPr>
        <w:t xml:space="preserve"> </w:t>
      </w:r>
      <w:r w:rsidR="00364574" w:rsidRPr="006D36CC">
        <w:rPr>
          <w:rStyle w:val="Hervorhebung"/>
          <w:b w:val="0"/>
          <w:i w:val="0"/>
          <w:color w:val="auto"/>
        </w:rPr>
        <w:t>The probability of rain</w:t>
      </w:r>
      <w:r w:rsidR="005B3FF4" w:rsidRPr="006D36CC">
        <w:rPr>
          <w:rStyle w:val="Hervorhebung"/>
          <w:b w:val="0"/>
          <w:i w:val="0"/>
          <w:color w:val="auto"/>
        </w:rPr>
        <w:t>, regardless of cloud size</w:t>
      </w:r>
    </w:p>
    <w:p w14:paraId="4853F6C1" w14:textId="177605C3" w:rsidR="00ED6A42" w:rsidRDefault="007426ED" w:rsidP="00CC3679">
      <w:pPr>
        <w:rPr>
          <w:rFonts w:eastAsiaTheme="minorEastAsia"/>
          <w:iCs/>
          <w:lang w:val="en-US"/>
        </w:rPr>
      </w:pPr>
      <m:oMath>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Y=2</m:t>
                </m:r>
              </m:e>
            </m:d>
          </m:e>
        </m:func>
        <m:r>
          <w:rPr>
            <w:rFonts w:ascii="Cambria Math" w:eastAsiaTheme="minorEastAsia" w:hAnsi="Cambria Math"/>
            <w:lang w:val="en-US"/>
          </w:rPr>
          <m:t>=</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X=0, Y=2</m:t>
                </m:r>
              </m:e>
            </m:d>
          </m:e>
        </m:func>
        <m:r>
          <w:rPr>
            <w:rFonts w:ascii="Cambria Math" w:eastAsiaTheme="minorEastAsia" w:hAnsi="Cambria Math"/>
            <w:lang w:val="en-US"/>
          </w:rPr>
          <m:t xml:space="preserve">+ </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X=1, Y=2</m:t>
                </m:r>
              </m:e>
            </m:d>
          </m:e>
        </m:func>
        <m:r>
          <w:rPr>
            <w:rFonts w:ascii="Cambria Math" w:eastAsiaTheme="minorEastAsia" w:hAnsi="Cambria Math"/>
            <w:lang w:val="en-US"/>
          </w:rPr>
          <m:t>+</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X=2, Y=2</m:t>
                </m:r>
              </m:e>
            </m:d>
          </m:e>
        </m:func>
        <m:r>
          <w:rPr>
            <w:rFonts w:ascii="Cambria Math" w:eastAsiaTheme="minorEastAsia" w:hAnsi="Cambria Math"/>
            <w:lang w:val="en-US"/>
          </w:rPr>
          <m:t xml:space="preserve">=0.00+0.05+0.05=0.10 </m:t>
        </m:r>
      </m:oMath>
      <w:r w:rsidR="00B41AAF">
        <w:rPr>
          <w:rFonts w:eastAsiaTheme="minorEastAsia"/>
          <w:iCs/>
          <w:lang w:val="en-US"/>
        </w:rPr>
        <w:t xml:space="preserve"> </w:t>
      </w:r>
    </w:p>
    <w:p w14:paraId="313F177E" w14:textId="70D9E67E" w:rsidR="006C22E9" w:rsidRPr="006C22E9" w:rsidRDefault="006D5CF9" w:rsidP="00714B55">
      <w:pPr>
        <w:pStyle w:val="berschrift4"/>
        <w:rPr>
          <w:lang w:val="en-US"/>
        </w:rPr>
      </w:pPr>
      <w:r>
        <w:rPr>
          <w:lang w:val="en-US"/>
        </w:rPr>
        <w:t>Conditional Probability</w:t>
      </w:r>
      <w:r w:rsidR="004B42E3">
        <w:rPr>
          <w:lang w:val="en-US"/>
        </w:rPr>
        <w:t xml:space="preserve"> (</w:t>
      </w:r>
      <m:oMath>
        <m:r>
          <m:rPr>
            <m:sty m:val="bi"/>
          </m:rPr>
          <w:rPr>
            <w:rFonts w:ascii="Cambria Math" w:hAnsi="Cambria Math"/>
            <w:lang w:val="en-US"/>
          </w:rPr>
          <m:t>X</m:t>
        </m:r>
      </m:oMath>
      <w:r w:rsidR="004B42E3">
        <w:rPr>
          <w:lang w:val="en-US"/>
        </w:rPr>
        <w:t xml:space="preserve"> when given </w:t>
      </w:r>
      <m:oMath>
        <m:r>
          <m:rPr>
            <m:sty m:val="bi"/>
          </m:rPr>
          <w:rPr>
            <w:rFonts w:ascii="Cambria Math" w:hAnsi="Cambria Math"/>
            <w:lang w:val="en-US"/>
          </w:rPr>
          <m:t>Y</m:t>
        </m:r>
      </m:oMath>
      <w:r w:rsidR="004B42E3">
        <w:rPr>
          <w:lang w:val="en-US"/>
        </w:rPr>
        <w:t>)</w:t>
      </w:r>
    </w:p>
    <w:p w14:paraId="1724A03E" w14:textId="5C7E6684" w:rsidR="00C953F1" w:rsidRDefault="009A14EE" w:rsidP="00317095">
      <w:pPr>
        <w:rPr>
          <w:rFonts w:eastAsiaTheme="minorEastAsia"/>
          <w:lang w:val="en-US"/>
        </w:rPr>
      </w:pPr>
      <w:r>
        <w:rPr>
          <w:lang w:val="en-US"/>
        </w:rPr>
        <w:t>The</w:t>
      </w:r>
      <w:r w:rsidR="00C276A4">
        <w:rPr>
          <w:lang w:val="en-US"/>
        </w:rPr>
        <w:t xml:space="preserve"> probability that something will happen</w:t>
      </w:r>
      <w:r w:rsidR="008903B4">
        <w:rPr>
          <w:lang w:val="en-US"/>
        </w:rPr>
        <w:t xml:space="preserve"> in relation to knowledge we already have about </w:t>
      </w:r>
      <w:r w:rsidR="00830CDC">
        <w:rPr>
          <w:lang w:val="en-US"/>
        </w:rPr>
        <w:t>another correlating</w:t>
      </w:r>
      <w:r w:rsidR="008903B4">
        <w:rPr>
          <w:lang w:val="en-US"/>
        </w:rPr>
        <w:t xml:space="preserve"> event</w:t>
      </w:r>
      <w:r w:rsidR="00830CDC">
        <w:rPr>
          <w:lang w:val="en-US"/>
        </w:rPr>
        <w:t>.</w:t>
      </w:r>
      <w:r w:rsidR="006C22E9" w:rsidRPr="006C22E9">
        <w:rPr>
          <w:lang w:val="en-US"/>
        </w:rPr>
        <w:t xml:space="preserve"> </w:t>
      </w:r>
      <w:r w:rsidR="00D07A80">
        <w:rPr>
          <w:lang w:val="en-US"/>
        </w:rPr>
        <w:t xml:space="preserve">Joint </w:t>
      </w:r>
      <w:r w:rsidR="00591CCA">
        <w:rPr>
          <w:lang w:val="en-US"/>
        </w:rPr>
        <w:t>p</w:t>
      </w:r>
      <w:r w:rsidR="00D07A80">
        <w:rPr>
          <w:lang w:val="en-US"/>
        </w:rPr>
        <w:t xml:space="preserve">robability </w:t>
      </w:r>
      <m:oMath>
        <m:r>
          <m:rPr>
            <m:sty m:val="p"/>
          </m:rPr>
          <w:rPr>
            <w:rFonts w:ascii="Cambria Math" w:hAnsi="Cambria Math"/>
            <w:lang w:val="en-US"/>
          </w:rPr>
          <m:t>Pr</m:t>
        </m:r>
        <m:r>
          <w:rPr>
            <w:rFonts w:ascii="Cambria Math" w:hAnsi="Cambria Math"/>
            <w:lang w:val="en-US"/>
          </w:rPr>
          <m:t>(X,Y)</m:t>
        </m:r>
      </m:oMath>
      <w:r w:rsidR="00D07A80">
        <w:rPr>
          <w:rFonts w:eastAsiaTheme="minorEastAsia"/>
          <w:lang w:val="en-US"/>
        </w:rPr>
        <w:t xml:space="preserve"> and </w:t>
      </w:r>
      <w:r w:rsidR="00591CCA">
        <w:rPr>
          <w:rFonts w:eastAsiaTheme="minorEastAsia"/>
          <w:lang w:val="en-US"/>
        </w:rPr>
        <w:t xml:space="preserve">conditional probability </w:t>
      </w:r>
      <m:oMath>
        <m:r>
          <m:rPr>
            <m:sty m:val="p"/>
          </m:rPr>
          <w:rPr>
            <w:rFonts w:ascii="Cambria Math" w:eastAsiaTheme="minorEastAsia" w:hAnsi="Cambria Math"/>
            <w:lang w:val="en-US"/>
          </w:rPr>
          <m:t>Pr</m:t>
        </m:r>
        <m:r>
          <w:rPr>
            <w:rFonts w:ascii="Cambria Math" w:eastAsiaTheme="minorEastAsia" w:hAnsi="Cambria Math"/>
            <w:lang w:val="en-US"/>
          </w:rPr>
          <m:t>(X|Y)</m:t>
        </m:r>
      </m:oMath>
      <w:r w:rsidR="007D4DEC">
        <w:rPr>
          <w:rFonts w:eastAsiaTheme="minorEastAsia"/>
          <w:lang w:val="en-US"/>
        </w:rPr>
        <w:t xml:space="preserve"> are related in the following way:</w:t>
      </w:r>
    </w:p>
    <w:p w14:paraId="0717B3B3" w14:textId="61CB2B3D" w:rsidR="00873435" w:rsidRPr="00830CDC" w:rsidRDefault="008D6E68" w:rsidP="006D5CF9">
      <w:pPr>
        <w:rPr>
          <w:lang w:val="en-US"/>
        </w:rPr>
      </w:pPr>
      <m:oMath>
        <m:r>
          <m:rPr>
            <m:sty m:val="p"/>
          </m:rPr>
          <w:rPr>
            <w:rFonts w:ascii="Cambria Math" w:eastAsiaTheme="minorEastAsia" w:hAnsi="Cambria Math"/>
            <w:lang w:val="en-US"/>
          </w:rPr>
          <m:t>Pr</m:t>
        </m:r>
        <m:d>
          <m:dPr>
            <m:endChr m:val="|"/>
            <m:ctrlPr>
              <w:rPr>
                <w:rFonts w:ascii="Cambria Math" w:eastAsiaTheme="minorEastAsia" w:hAnsi="Cambria Math"/>
                <w:i/>
                <w:lang w:val="en-US"/>
              </w:rPr>
            </m:ctrlPr>
          </m:dPr>
          <m:e>
            <m:r>
              <w:rPr>
                <w:rFonts w:ascii="Cambria Math" w:eastAsiaTheme="minorEastAsia" w:hAnsi="Cambria Math"/>
                <w:lang w:val="en-US"/>
              </w:rPr>
              <m:t xml:space="preserve">what we want to know </m:t>
            </m:r>
          </m:e>
        </m:d>
        <m:r>
          <w:rPr>
            <w:rFonts w:ascii="Cambria Math" w:eastAsiaTheme="minorEastAsia" w:hAnsi="Cambria Math"/>
            <w:lang w:val="en-US"/>
          </w:rPr>
          <m:t xml:space="preserve"> what we know)=</m:t>
        </m:r>
        <m:f>
          <m:fPr>
            <m:ctrlPr>
              <w:rPr>
                <w:rFonts w:ascii="Cambria Math" w:eastAsiaTheme="minorEastAsia" w:hAnsi="Cambria Math"/>
                <w:i/>
                <w:lang w:val="en-US"/>
              </w:rPr>
            </m:ctrlPr>
          </m:fPr>
          <m:num>
            <m:r>
              <m:rPr>
                <m:sty m:val="p"/>
              </m:rPr>
              <w:rPr>
                <w:rFonts w:ascii="Cambria Math" w:eastAsiaTheme="minorEastAsia" w:hAnsi="Cambria Math"/>
                <w:lang w:val="en-US"/>
              </w:rPr>
              <m:t>Pr</m:t>
            </m:r>
            <m:r>
              <w:rPr>
                <w:rFonts w:ascii="Cambria Math" w:eastAsiaTheme="minorEastAsia" w:hAnsi="Cambria Math"/>
                <w:lang w:val="en-US"/>
              </w:rPr>
              <m:t>(what we want to know)</m:t>
            </m:r>
          </m:num>
          <m:den>
            <m:r>
              <m:rPr>
                <m:sty m:val="p"/>
              </m:rPr>
              <w:rPr>
                <w:rFonts w:ascii="Cambria Math" w:eastAsiaTheme="minorEastAsia" w:hAnsi="Cambria Math"/>
                <w:lang w:val="en-US"/>
              </w:rPr>
              <m:t>Pr</m:t>
            </m:r>
            <m:r>
              <w:rPr>
                <w:rFonts w:ascii="Cambria Math" w:eastAsiaTheme="minorEastAsia" w:hAnsi="Cambria Math"/>
                <w:lang w:val="en-US"/>
              </w:rPr>
              <m:t>(what we know)</m:t>
            </m:r>
          </m:den>
        </m:f>
      </m:oMath>
      <w:r w:rsidR="00873435">
        <w:rPr>
          <w:rFonts w:eastAsiaTheme="minorEastAsia"/>
          <w:lang w:val="en-US"/>
        </w:rPr>
        <w:t xml:space="preserve"> </w:t>
      </w:r>
    </w:p>
    <w:p w14:paraId="6DB4B18D" w14:textId="00929DCA" w:rsidR="004856C0" w:rsidRPr="004856C0" w:rsidRDefault="00001DAA" w:rsidP="00830E72">
      <w:pPr>
        <w:rPr>
          <w:rFonts w:eastAsiaTheme="minorEastAsia"/>
          <w:lang w:val="en-US"/>
        </w:rPr>
      </w:pPr>
      <m:oMath>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w:rPr>
            <w:rFonts w:ascii="Cambria Math" w:hAnsi="Cambria Math"/>
            <w:lang w:val="en-US"/>
          </w:rPr>
          <m:t>⟺</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den>
        </m:f>
        <m:r>
          <w:rPr>
            <w:rFonts w:ascii="Cambria Math" w:eastAsiaTheme="minorEastAsia" w:hAnsi="Cambria Math"/>
            <w:lang w:val="en-US"/>
          </w:rPr>
          <m:t xml:space="preserve">  </m:t>
        </m:r>
      </m:oMath>
      <w:r w:rsidR="00D23A1A" w:rsidRPr="00D23A1A">
        <w:rPr>
          <w:rFonts w:eastAsiaTheme="minorEastAsia"/>
          <w:lang w:val="en-US"/>
        </w:rPr>
        <w:t xml:space="preserve"> </w:t>
      </w:r>
      <w:r w:rsidR="00873435" w:rsidRPr="004856C0">
        <w:rPr>
          <w:rFonts w:eastAsiaTheme="minorEastAsia"/>
          <w:lang w:val="en-US"/>
        </w:rPr>
        <w:t xml:space="preserve">  </w:t>
      </w:r>
    </w:p>
    <w:p w14:paraId="7702A70A" w14:textId="213E739A" w:rsidR="001113B6" w:rsidRPr="001113B6" w:rsidRDefault="00874E1F" w:rsidP="004D50FA">
      <w:pPr>
        <w:spacing w:after="0"/>
        <w:rPr>
          <w:rFonts w:eastAsiaTheme="minorEastAsia"/>
          <w:lang w:val="en-US"/>
        </w:rPr>
      </w:pPr>
      <w:r w:rsidRPr="004D50FA">
        <w:rPr>
          <w:rStyle w:val="Hervorhebung"/>
        </w:rPr>
        <w:t>Example</w:t>
      </w:r>
      <w:r w:rsidR="003E3B2F" w:rsidRPr="004D50FA">
        <w:rPr>
          <w:rStyle w:val="Hervorhebung"/>
        </w:rPr>
        <w:t>:</w:t>
      </w:r>
      <w:r w:rsidR="001113B6">
        <w:rPr>
          <w:rFonts w:eastAsiaTheme="minorEastAsia"/>
          <w:lang w:val="en-US"/>
        </w:rPr>
        <w:t xml:space="preserve"> Probability of </w:t>
      </w:r>
      <w:r w:rsidR="005E46DF">
        <w:rPr>
          <w:rFonts w:eastAsiaTheme="minorEastAsia"/>
          <w:lang w:val="en-US"/>
        </w:rPr>
        <w:t xml:space="preserve">moderate </w:t>
      </w:r>
      <w:r w:rsidR="00DE795A">
        <w:rPr>
          <w:rFonts w:eastAsiaTheme="minorEastAsia"/>
          <w:lang w:val="en-US"/>
        </w:rPr>
        <w:t>r</w:t>
      </w:r>
      <w:r w:rsidR="001113B6">
        <w:rPr>
          <w:rFonts w:eastAsiaTheme="minorEastAsia"/>
          <w:lang w:val="en-US"/>
        </w:rPr>
        <w:t>ain</w:t>
      </w:r>
      <w:r w:rsidR="00D0380F">
        <w:rPr>
          <w:rFonts w:eastAsiaTheme="minorEastAsia"/>
          <w:lang w:val="en-US"/>
        </w:rPr>
        <w:t xml:space="preserve"> </w:t>
      </w:r>
      <w:r w:rsidR="00D0380F" w:rsidRPr="00873435">
        <w:rPr>
          <w:rStyle w:val="ZustzlicherHinweisZchn"/>
        </w:rPr>
        <w:t>(</w:t>
      </w:r>
      <w:r w:rsidR="00AA4CDB" w:rsidRPr="00873435">
        <w:rPr>
          <w:rStyle w:val="ZustzlicherHinweisZchn"/>
        </w:rPr>
        <w:t>what we want to know</w:t>
      </w:r>
      <w:r w:rsidR="00D0380F" w:rsidRPr="00873435">
        <w:rPr>
          <w:rStyle w:val="ZustzlicherHinweisZchn"/>
        </w:rPr>
        <w:t>)</w:t>
      </w:r>
      <w:r w:rsidR="001113B6">
        <w:rPr>
          <w:rFonts w:eastAsiaTheme="minorEastAsia"/>
          <w:lang w:val="en-US"/>
        </w:rPr>
        <w:t xml:space="preserve"> given small </w:t>
      </w:r>
      <w:r w:rsidR="005E46DF">
        <w:rPr>
          <w:rFonts w:eastAsiaTheme="minorEastAsia"/>
          <w:lang w:val="en-US"/>
        </w:rPr>
        <w:t>c</w:t>
      </w:r>
      <w:r w:rsidR="001113B6">
        <w:rPr>
          <w:rFonts w:eastAsiaTheme="minorEastAsia"/>
          <w:lang w:val="en-US"/>
        </w:rPr>
        <w:t>louds</w:t>
      </w:r>
      <w:r w:rsidR="00AA4CDB">
        <w:rPr>
          <w:rFonts w:eastAsiaTheme="minorEastAsia"/>
          <w:lang w:val="en-US"/>
        </w:rPr>
        <w:t xml:space="preserve"> </w:t>
      </w:r>
      <w:r w:rsidR="00AA4CDB" w:rsidRPr="00873435">
        <w:rPr>
          <w:rStyle w:val="ZustzlicherHinweisZchn"/>
        </w:rPr>
        <w:t>(</w:t>
      </w:r>
      <w:r w:rsidR="00BE7377" w:rsidRPr="00873435">
        <w:rPr>
          <w:rStyle w:val="ZustzlicherHinweisZchn"/>
        </w:rPr>
        <w:t>what we know</w:t>
      </w:r>
      <w:r w:rsidR="00AA4CDB" w:rsidRPr="00873435">
        <w:rPr>
          <w:rStyle w:val="ZustzlicherHinweisZchn"/>
        </w:rPr>
        <w:t>)</w:t>
      </w:r>
      <w:r w:rsidR="001113B6">
        <w:rPr>
          <w:rFonts w:eastAsiaTheme="minorEastAsia"/>
          <w:lang w:val="en-US"/>
        </w:rPr>
        <w:t xml:space="preserve"> </w:t>
      </w:r>
    </w:p>
    <w:p w14:paraId="1B90272E" w14:textId="6CD7A9A3" w:rsidR="00BD0A9F" w:rsidRPr="00873435" w:rsidRDefault="007426ED" w:rsidP="00BD0A9F">
      <w:pPr>
        <w:rPr>
          <w:lang w:val="en-US"/>
        </w:rPr>
      </w:pP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m:rPr>
                    <m:sty m:val="bi"/>
                  </m:rPr>
                  <w:rPr>
                    <w:rFonts w:ascii="Cambria Math" w:hAnsi="Cambria Math"/>
                    <w:color w:val="8B9654" w:themeColor="accent6"/>
                    <w:lang w:val="en-US"/>
                  </w:rPr>
                  <m:t>Y=2</m:t>
                </m:r>
                <m:r>
                  <w:rPr>
                    <w:rFonts w:ascii="Cambria Math" w:hAnsi="Cambria Math"/>
                    <w:lang w:val="en-US"/>
                  </w:rPr>
                  <m:t xml:space="preserve"> </m:t>
                </m:r>
              </m:e>
            </m:d>
          </m:e>
        </m:func>
        <m:r>
          <m:rPr>
            <m:sty m:val="bi"/>
          </m:rPr>
          <w:rPr>
            <w:rFonts w:ascii="Cambria Math" w:hAnsi="Cambria Math"/>
            <w:color w:val="A6460F" w:themeColor="accent5"/>
            <w:lang w:val="en-US"/>
          </w:rPr>
          <m:t>X=1</m:t>
        </m:r>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m:rPr>
                        <m:sty m:val="bi"/>
                      </m:rPr>
                      <w:rPr>
                        <w:rFonts w:ascii="Cambria Math" w:hAnsi="Cambria Math"/>
                        <w:color w:val="A6460F" w:themeColor="accent5"/>
                        <w:lang w:val="en-US"/>
                      </w:rPr>
                      <m:t>X=1</m:t>
                    </m:r>
                    <m:r>
                      <w:rPr>
                        <w:rFonts w:ascii="Cambria Math" w:hAnsi="Cambria Math"/>
                        <w:lang w:val="en-US"/>
                      </w:rPr>
                      <m:t>,</m:t>
                    </m:r>
                    <m:r>
                      <m:rPr>
                        <m:sty m:val="bi"/>
                      </m:rPr>
                      <w:rPr>
                        <w:rFonts w:ascii="Cambria Math" w:hAnsi="Cambria Math"/>
                        <w:color w:val="8B9654" w:themeColor="accent6"/>
                        <w:lang w:val="en-US"/>
                      </w:rPr>
                      <m:t>Y=2</m:t>
                    </m:r>
                  </m:e>
                </m:d>
              </m:e>
            </m:func>
          </m:num>
          <m:den>
            <m:r>
              <w:rPr>
                <w:rFonts w:ascii="Cambria Math" w:hAnsi="Cambria Math"/>
                <w:lang w:val="en-US"/>
              </w:rPr>
              <m:t>P(</m:t>
            </m:r>
            <m:r>
              <m:rPr>
                <m:sty m:val="bi"/>
              </m:rPr>
              <w:rPr>
                <w:rFonts w:ascii="Cambria Math" w:hAnsi="Cambria Math"/>
                <w:color w:val="A6460F" w:themeColor="accent5"/>
                <w:lang w:val="en-US"/>
              </w:rPr>
              <m:t>X=1</m:t>
            </m:r>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0.05</m:t>
            </m:r>
          </m:num>
          <m:den>
            <m:r>
              <m:rPr>
                <m:sty m:val="bi"/>
              </m:rPr>
              <w:rPr>
                <w:rFonts w:ascii="Cambria Math" w:hAnsi="Cambria Math"/>
                <w:color w:val="A6460F" w:themeColor="accent5"/>
                <w:lang w:val="en-US"/>
              </w:rPr>
              <m:t>0.21+0.07+</m:t>
            </m:r>
            <m:r>
              <m:rPr>
                <m:sty m:val="bi"/>
              </m:rPr>
              <w:rPr>
                <w:rFonts w:ascii="Cambria Math" w:hAnsi="Cambria Math"/>
                <w:color w:val="29769E" w:themeColor="accent1" w:themeTint="BF"/>
                <w:lang w:val="en-US"/>
              </w:rPr>
              <m:t>0.05</m:t>
            </m:r>
            <m:r>
              <m:rPr>
                <m:sty m:val="bi"/>
              </m:rPr>
              <w:rPr>
                <w:rFonts w:ascii="Cambria Math" w:hAnsi="Cambria Math"/>
                <w:color w:val="A6460F" w:themeColor="accent5"/>
                <w:lang w:val="en-US"/>
              </w:rPr>
              <m:t>+0.02</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0.05</m:t>
            </m:r>
          </m:num>
          <m:den>
            <m:r>
              <m:rPr>
                <m:sty m:val="bi"/>
              </m:rPr>
              <w:rPr>
                <w:rFonts w:ascii="Cambria Math" w:hAnsi="Cambria Math"/>
                <w:color w:val="A6460F" w:themeColor="accent5"/>
                <w:lang w:val="en-US"/>
              </w:rPr>
              <m:t>0.35</m:t>
            </m:r>
          </m:den>
        </m:f>
        <m:r>
          <w:rPr>
            <w:rFonts w:ascii="Cambria Math" w:hAnsi="Cambria Math"/>
            <w:lang w:val="en-US"/>
          </w:rPr>
          <m:t xml:space="preserve">≈0.14 </m:t>
        </m:r>
      </m:oMath>
      <w:r w:rsidR="001374B0">
        <w:rPr>
          <w:rFonts w:eastAsiaTheme="minorEastAsia"/>
          <w:lang w:val="en-US"/>
        </w:rPr>
        <w:t xml:space="preserve"> </w:t>
      </w:r>
    </w:p>
    <w:p w14:paraId="3904C81A" w14:textId="2B18B49E" w:rsidR="00E217D2" w:rsidRDefault="00515C6C" w:rsidP="00515C6C">
      <w:pPr>
        <w:pStyle w:val="berschrift3"/>
        <w:rPr>
          <w:lang w:val="en-US"/>
        </w:rPr>
      </w:pPr>
      <w:r>
        <w:rPr>
          <w:lang w:val="en-US"/>
        </w:rPr>
        <w:t>Two-step experiments</w:t>
      </w:r>
    </w:p>
    <w:p w14:paraId="6F0A630B" w14:textId="147ED410" w:rsidR="00E217D2" w:rsidRDefault="00515C6C" w:rsidP="00317095">
      <w:pPr>
        <w:rPr>
          <w:rFonts w:eastAsiaTheme="minorEastAsia"/>
          <w:lang w:val="en-US"/>
        </w:rPr>
      </w:pPr>
      <w:r w:rsidRPr="00515C6C">
        <w:rPr>
          <w:rStyle w:val="Hervorhebung"/>
        </w:rPr>
        <w:t>Example:</w:t>
      </w:r>
      <w:r>
        <w:rPr>
          <w:rFonts w:eastAsiaTheme="minorEastAsia"/>
          <w:lang w:val="en-US"/>
        </w:rPr>
        <w:t xml:space="preserve"> Consider a box with three different coins, a red, a blue and a green one. The red coin is fair. The others have different probabilities for head/tail.</w:t>
      </w:r>
    </w:p>
    <w:p w14:paraId="7735B4D4" w14:textId="0498F51D" w:rsidR="00515C6C" w:rsidRPr="00523781" w:rsidRDefault="00515C6C" w:rsidP="00515C6C">
      <w:pPr>
        <w:pStyle w:val="Aufzhlung"/>
        <w:rPr>
          <w:lang w:val="en-US"/>
        </w:rPr>
      </w:pPr>
      <w:r>
        <w:rPr>
          <w:lang w:val="en-US"/>
        </w:rPr>
        <w:t xml:space="preserve">Red coin </w:t>
      </w:r>
      <m:oMath>
        <m:r>
          <w:rPr>
            <w:rFonts w:ascii="Cambria Math" w:hAnsi="Cambria Math"/>
            <w:lang w:val="en-US"/>
          </w:rPr>
          <m:t>R</m:t>
        </m:r>
      </m:oMath>
      <w:r>
        <w:rPr>
          <w:lang w:val="en-US"/>
        </w:rPr>
        <w:t>:</w:t>
      </w:r>
      <w:r w:rsidR="00AE1192">
        <w:rPr>
          <w:lang w:val="en-US"/>
        </w:rPr>
        <w:t xml:space="preserve">    </w:t>
      </w:r>
      <w:r>
        <w:rPr>
          <w:lang w:val="en-US"/>
        </w:rPr>
        <w:t xml:space="preserve"> </w:t>
      </w:r>
      <m:oMath>
        <m:func>
          <m:funcPr>
            <m:ctrlPr>
              <w:rPr>
                <w:rFonts w:ascii="Cambria Math" w:hAnsi="Cambria Math"/>
                <w:i/>
                <w:lang w:val="en-US"/>
              </w:rPr>
            </m:ctrlPr>
          </m:funcPr>
          <m:fName>
            <m:r>
              <m:rPr>
                <m:sty m:val="p"/>
              </m:rPr>
              <w:rPr>
                <w:rFonts w:ascii="Cambria Math" w:hAnsi="Cambria Math"/>
                <w:lang w:val="en-US"/>
              </w:rPr>
              <m:t>P</m:t>
            </m:r>
          </m:fName>
          <m:e>
            <m:d>
              <m:dPr>
                <m:ctrlPr>
                  <w:rPr>
                    <w:rFonts w:ascii="Cambria Math" w:hAnsi="Cambria Math"/>
                    <w:i/>
                    <w:lang w:val="en-US"/>
                  </w:rPr>
                </m:ctrlPr>
              </m:dPr>
              <m:e>
                <m:r>
                  <w:rPr>
                    <w:rFonts w:ascii="Cambria Math" w:hAnsi="Cambria Math"/>
                    <w:lang w:val="en-US"/>
                  </w:rPr>
                  <m:t>head</m:t>
                </m:r>
              </m:e>
            </m:d>
          </m:e>
        </m:func>
        <m:r>
          <w:rPr>
            <w:rFonts w:ascii="Cambria Math" w:hAnsi="Cambria Math"/>
            <w:lang w:val="en-US"/>
          </w:rPr>
          <m:t xml:space="preserve">=0.5, </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=0.5</m:t>
        </m:r>
      </m:oMath>
    </w:p>
    <w:p w14:paraId="7B748A42" w14:textId="23AF11EF" w:rsidR="00523781" w:rsidRDefault="00523781" w:rsidP="00515C6C">
      <w:pPr>
        <w:pStyle w:val="Aufzhlung"/>
        <w:rPr>
          <w:lang w:val="en-US"/>
        </w:rPr>
      </w:pPr>
      <w:r>
        <w:rPr>
          <w:lang w:val="en-US"/>
        </w:rPr>
        <w:t xml:space="preserve">Blue coin </w:t>
      </w:r>
      <m:oMath>
        <m:r>
          <w:rPr>
            <w:rFonts w:ascii="Cambria Math" w:hAnsi="Cambria Math"/>
            <w:lang w:val="en-US"/>
          </w:rPr>
          <m:t>B</m:t>
        </m:r>
      </m:oMath>
      <w:r>
        <w:rPr>
          <w:lang w:val="en-US"/>
        </w:rPr>
        <w:t xml:space="preserve">: </w:t>
      </w:r>
      <w:r w:rsidR="00AE1192">
        <w:rPr>
          <w:lang w:val="en-US"/>
        </w:rPr>
        <w:t xml:space="preserve">   </w:t>
      </w: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head</m:t>
            </m:r>
          </m:e>
        </m:d>
        <m:r>
          <w:rPr>
            <w:rFonts w:ascii="Cambria Math" w:hAnsi="Cambria Math"/>
            <w:lang w:val="en-US"/>
          </w:rPr>
          <m:t>=0.7,</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=0.3</m:t>
        </m:r>
      </m:oMath>
    </w:p>
    <w:p w14:paraId="479397C0" w14:textId="54F9ECF3" w:rsidR="007D4092" w:rsidRPr="007D4092" w:rsidRDefault="00523781" w:rsidP="007D4092">
      <w:pPr>
        <w:pStyle w:val="Aufzhlung"/>
        <w:rPr>
          <w:lang w:val="en-US"/>
        </w:rPr>
      </w:pPr>
      <w:r>
        <w:rPr>
          <w:lang w:val="en-US"/>
        </w:rPr>
        <w:lastRenderedPageBreak/>
        <w:t xml:space="preserve">Green coin </w:t>
      </w:r>
      <m:oMath>
        <m:r>
          <w:rPr>
            <w:rFonts w:ascii="Cambria Math" w:hAnsi="Cambria Math"/>
            <w:lang w:val="en-US"/>
          </w:rPr>
          <m:t>G</m:t>
        </m:r>
      </m:oMath>
      <w:r>
        <w:rPr>
          <w:lang w:val="en-US"/>
        </w:rPr>
        <w:t xml:space="preserve">: </w:t>
      </w: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head</m:t>
            </m:r>
          </m:e>
        </m:d>
        <m:r>
          <w:rPr>
            <w:rFonts w:ascii="Cambria Math" w:hAnsi="Cambria Math"/>
            <w:lang w:val="en-US"/>
          </w:rPr>
          <m:t xml:space="preserve">=0.1, </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=0.9</m:t>
        </m:r>
      </m:oMath>
    </w:p>
    <w:p w14:paraId="776159BC" w14:textId="644C79BC" w:rsidR="007D4092" w:rsidRDefault="007D4092" w:rsidP="007D4092">
      <w:pPr>
        <w:rPr>
          <w:lang w:val="en-US"/>
        </w:rPr>
      </w:pPr>
      <w:r>
        <w:rPr>
          <w:lang w:val="en-US"/>
        </w:rPr>
        <w:t xml:space="preserve">We now do a </w:t>
      </w:r>
      <w:r w:rsidRPr="00511B7C">
        <w:rPr>
          <w:rStyle w:val="Hervorhebung"/>
        </w:rPr>
        <w:t>two-step experiment</w:t>
      </w:r>
      <w:r>
        <w:rPr>
          <w:lang w:val="en-US"/>
        </w:rPr>
        <w:t>:</w:t>
      </w:r>
    </w:p>
    <w:p w14:paraId="0C23608E" w14:textId="37C50666" w:rsidR="007D4092" w:rsidRDefault="007D4092" w:rsidP="007D4092">
      <w:pPr>
        <w:pStyle w:val="Aufzhlung"/>
        <w:rPr>
          <w:lang w:val="en-US"/>
        </w:rPr>
      </w:pPr>
      <w:r w:rsidRPr="00511B7C">
        <w:rPr>
          <w:rStyle w:val="Hervorhebung"/>
        </w:rPr>
        <w:t xml:space="preserve">Step </w:t>
      </w:r>
      <w:r w:rsidR="00F032A6" w:rsidRPr="00511B7C">
        <w:rPr>
          <w:rStyle w:val="Hervorhebung"/>
        </w:rPr>
        <w:t>1:</w:t>
      </w:r>
      <w:r w:rsidR="00F032A6">
        <w:rPr>
          <w:lang w:val="en-US"/>
        </w:rPr>
        <w:t xml:space="preserve"> Pick a random coin from the box.</w:t>
      </w:r>
    </w:p>
    <w:p w14:paraId="631C5DBD" w14:textId="13C2EB2E" w:rsidR="00F032A6" w:rsidRPr="00523781" w:rsidRDefault="00F032A6" w:rsidP="007D4092">
      <w:pPr>
        <w:pStyle w:val="Aufzhlung"/>
        <w:rPr>
          <w:lang w:val="en-US"/>
        </w:rPr>
      </w:pPr>
      <w:r w:rsidRPr="00511B7C">
        <w:rPr>
          <w:rStyle w:val="Hervorhebung"/>
        </w:rPr>
        <w:t>Step 2:</w:t>
      </w:r>
      <w:r>
        <w:rPr>
          <w:lang w:val="en-US"/>
        </w:rPr>
        <w:t xml:space="preserve"> toss the coin and observe the outcome.</w:t>
      </w:r>
    </w:p>
    <w:p w14:paraId="541B55C2" w14:textId="51737178" w:rsidR="00E217D2" w:rsidRDefault="00F032A6" w:rsidP="00317095">
      <w:pPr>
        <w:rPr>
          <w:rFonts w:eastAsiaTheme="minorEastAsia"/>
          <w:lang w:val="en-US"/>
        </w:rPr>
      </w:pPr>
      <w:r>
        <w:rPr>
          <w:rFonts w:eastAsiaTheme="minorEastAsia"/>
          <w:lang w:val="en-US"/>
        </w:rPr>
        <w:t>What is the probability to observe “</w:t>
      </w:r>
      <w:r w:rsidR="00765234">
        <w:rPr>
          <w:rFonts w:eastAsiaTheme="minorEastAsia"/>
          <w:lang w:val="en-US"/>
        </w:rPr>
        <w:t>tail</w:t>
      </w:r>
      <w:r>
        <w:rPr>
          <w:rFonts w:eastAsiaTheme="minorEastAsia"/>
          <w:lang w:val="en-US"/>
        </w:rPr>
        <w:t>”?</w:t>
      </w:r>
    </w:p>
    <w:p w14:paraId="3B10D59C" w14:textId="34A88304" w:rsidR="00073C23" w:rsidRDefault="00491EC2" w:rsidP="00ED2BAC">
      <w:pPr>
        <w:pStyle w:val="berschrift4"/>
        <w:rPr>
          <w:lang w:val="en-US"/>
        </w:rPr>
      </w:pPr>
      <w:r>
        <w:rPr>
          <w:noProof/>
        </w:rPr>
        <w:drawing>
          <wp:anchor distT="0" distB="0" distL="114300" distR="114300" simplePos="0" relativeHeight="251658245" behindDoc="0" locked="0" layoutInCell="1" allowOverlap="1" wp14:anchorId="0CD7764E" wp14:editId="586BB85A">
            <wp:simplePos x="0" y="0"/>
            <wp:positionH relativeFrom="margin">
              <wp:posOffset>4229100</wp:posOffset>
            </wp:positionH>
            <wp:positionV relativeFrom="paragraph">
              <wp:posOffset>7620</wp:posOffset>
            </wp:positionV>
            <wp:extent cx="2416810" cy="1517650"/>
            <wp:effectExtent l="0" t="0" r="2540" b="6350"/>
            <wp:wrapSquare wrapText="bothSides"/>
            <wp:docPr id="1805800444" name="Grafik 180580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0444" name="Grafik 1"/>
                    <pic:cNvPicPr/>
                  </pic:nvPicPr>
                  <pic:blipFill>
                    <a:blip r:embed="rId13">
                      <a:extLst>
                        <a:ext uri="{28A0092B-C50C-407E-A947-70E740481C1C}">
                          <a14:useLocalDpi xmlns:a14="http://schemas.microsoft.com/office/drawing/2010/main" val="0"/>
                        </a:ext>
                      </a:extLst>
                    </a:blip>
                    <a:srcRect t="705" b="705"/>
                    <a:stretch>
                      <a:fillRect/>
                    </a:stretch>
                  </pic:blipFill>
                  <pic:spPr bwMode="auto">
                    <a:xfrm>
                      <a:off x="0" y="0"/>
                      <a:ext cx="2416810"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AC">
        <w:rPr>
          <w:lang w:val="en-US"/>
        </w:rPr>
        <w:t>Tree Diagram</w:t>
      </w:r>
    </w:p>
    <w:p w14:paraId="0B7E422C" w14:textId="7BC4DC8B" w:rsidR="00ED2BAC" w:rsidRDefault="00455FFA" w:rsidP="00ED2BAC">
      <w:pPr>
        <w:rPr>
          <w:lang w:val="en-US"/>
        </w:rPr>
      </w:pPr>
      <w:r>
        <w:rPr>
          <w:lang w:val="en-US"/>
        </w:rPr>
        <w:t>Tree diagrams are a probabilistic model that explains how data is generated.</w:t>
      </w:r>
      <w:r w:rsidR="00842B40">
        <w:rPr>
          <w:lang w:val="en-US"/>
        </w:rPr>
        <w:t xml:space="preserve"> They are also a structured visualization of the experiment.</w:t>
      </w:r>
    </w:p>
    <w:p w14:paraId="0DB760C9" w14:textId="622E117D" w:rsidR="00073C23" w:rsidRDefault="00B4721D" w:rsidP="00317095">
      <w:pPr>
        <w:rPr>
          <w:rFonts w:eastAsiaTheme="minorEastAsia"/>
          <w:lang w:val="en-US"/>
        </w:rPr>
      </w:pPr>
      <w:r>
        <w:rPr>
          <w:rFonts w:eastAsiaTheme="minorEastAsia"/>
          <w:lang w:val="en-US"/>
        </w:rPr>
        <w:t>To calculate the probabilities, you just need to multiply along the path.</w:t>
      </w:r>
    </w:p>
    <w:p w14:paraId="0435E255" w14:textId="23967A08" w:rsidR="00947088" w:rsidRPr="00EB5B64" w:rsidRDefault="001734F0"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red, tail</m:t>
            </m:r>
          </m:e>
        </m:d>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m:t>
        </m:r>
        <m:f>
          <m:fPr>
            <m:ctrlPr>
              <w:rPr>
                <w:rFonts w:ascii="Cambria Math" w:hAnsi="Cambria Math"/>
                <w:b/>
                <w:bCs/>
                <w:i/>
                <w:color w:val="BFBC8A" w:themeColor="accent2"/>
                <w:lang w:val="en-US"/>
              </w:rPr>
            </m:ctrlPr>
          </m:fPr>
          <m:num>
            <m:r>
              <m:rPr>
                <m:sty m:val="bi"/>
              </m:rPr>
              <w:rPr>
                <w:rFonts w:ascii="Cambria Math" w:hAnsi="Cambria Math"/>
                <w:color w:val="BFBC8A" w:themeColor="accent2"/>
                <w:lang w:val="en-US"/>
              </w:rPr>
              <m:t>1</m:t>
            </m:r>
          </m:num>
          <m:den>
            <m:r>
              <m:rPr>
                <m:sty m:val="bi"/>
              </m:rPr>
              <w:rPr>
                <w:rFonts w:ascii="Cambria Math" w:hAnsi="Cambria Math"/>
                <w:color w:val="BFBC8A" w:themeColor="accent2"/>
                <w:lang w:val="en-US"/>
              </w:rPr>
              <m:t>6</m:t>
            </m:r>
          </m:den>
        </m:f>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oMath>
    </w:p>
    <w:p w14:paraId="6D52E4E1" w14:textId="005128E0" w:rsidR="00EB5B64" w:rsidRDefault="00001DAA"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blue, tail</m:t>
            </m:r>
          </m:e>
        </m:d>
        <m:r>
          <w:rPr>
            <w:rFonts w:ascii="Cambria Math" w:hAnsi="Cambria Math"/>
            <w:lang w:val="en-US"/>
          </w:rPr>
          <m:t>=</m:t>
        </m:r>
      </m:oMath>
      <w:r w:rsidR="008B4519">
        <w:rPr>
          <w:lang w:val="en-US"/>
        </w:rPr>
        <w:t xml:space="preserve"> </w:t>
      </w:r>
      <m:oMath>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A6460F" w:themeColor="accent5"/>
            <w:lang w:val="en-US"/>
          </w:rPr>
          <m:t>0.3</m:t>
        </m:r>
        <m:r>
          <w:rPr>
            <w:rFonts w:ascii="Cambria Math" w:hAnsi="Cambria Math"/>
            <w:lang w:val="en-US"/>
          </w:rPr>
          <m:t>=</m:t>
        </m:r>
        <m:f>
          <m:fPr>
            <m:ctrlPr>
              <w:rPr>
                <w:rFonts w:ascii="Cambria Math" w:hAnsi="Cambria Math"/>
                <w:b/>
                <w:bCs/>
                <w:i/>
                <w:color w:val="F2C12E" w:themeColor="accent3"/>
                <w:lang w:val="en-US"/>
              </w:rPr>
            </m:ctrlPr>
          </m:fPr>
          <m:num>
            <m:r>
              <m:rPr>
                <m:sty m:val="bi"/>
              </m:rPr>
              <w:rPr>
                <w:rFonts w:ascii="Cambria Math" w:hAnsi="Cambria Math"/>
                <w:color w:val="F2C12E" w:themeColor="accent3"/>
                <w:lang w:val="en-US"/>
              </w:rPr>
              <m:t>3</m:t>
            </m:r>
          </m:num>
          <m:den>
            <m:r>
              <m:rPr>
                <m:sty m:val="bi"/>
              </m:rPr>
              <w:rPr>
                <w:rFonts w:ascii="Cambria Math" w:hAnsi="Cambria Math"/>
                <w:color w:val="F2C12E" w:themeColor="accent3"/>
                <w:lang w:val="en-US"/>
              </w:rPr>
              <m:t>30</m:t>
            </m:r>
          </m:den>
        </m:f>
        <m:r>
          <w:rPr>
            <w:rFonts w:ascii="Cambria Math" w:hAnsi="Cambria Math"/>
            <w:lang w:val="en-US"/>
          </w:rPr>
          <m:t>=0.1</m:t>
        </m:r>
      </m:oMath>
    </w:p>
    <w:p w14:paraId="1F2F3100" w14:textId="72424E3B" w:rsidR="00F9642C" w:rsidRPr="00EB5B64" w:rsidRDefault="00001DAA"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green, tail</m:t>
            </m:r>
          </m:e>
        </m:d>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CA9B0C" w:themeColor="accent3" w:themeShade="BF"/>
            <w:lang w:val="en-US"/>
          </w:rPr>
          <m:t>0.9</m:t>
        </m:r>
        <m:r>
          <w:rPr>
            <w:rFonts w:ascii="Cambria Math" w:hAnsi="Cambria Math"/>
            <w:lang w:val="en-US"/>
          </w:rPr>
          <m:t>=</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9</m:t>
            </m:r>
          </m:num>
          <m:den>
            <m:r>
              <m:rPr>
                <m:sty m:val="bi"/>
              </m:rPr>
              <w:rPr>
                <w:rFonts w:ascii="Cambria Math" w:hAnsi="Cambria Math"/>
                <w:color w:val="29769E" w:themeColor="accent1" w:themeTint="BF"/>
                <w:lang w:val="en-US"/>
              </w:rPr>
              <m:t>30</m:t>
            </m:r>
          </m:den>
        </m:f>
        <m:r>
          <w:rPr>
            <w:rFonts w:ascii="Cambria Math" w:hAnsi="Cambria Math"/>
            <w:lang w:val="en-US"/>
          </w:rPr>
          <m:t>=0.3</m:t>
        </m:r>
      </m:oMath>
    </w:p>
    <w:p w14:paraId="1DA8AD4F" w14:textId="611CE4D5" w:rsidR="00073C23" w:rsidRDefault="00367004" w:rsidP="00317095">
      <w:pPr>
        <w:rPr>
          <w:rFonts w:eastAsiaTheme="minorEastAsia"/>
          <w:lang w:val="en-US"/>
        </w:rPr>
      </w:pPr>
      <w:r>
        <w:rPr>
          <w:rFonts w:eastAsiaTheme="minorEastAsia"/>
          <w:lang w:val="en-US"/>
        </w:rPr>
        <w:t>T</w:t>
      </w:r>
      <w:r w:rsidR="0058347B">
        <w:rPr>
          <w:rFonts w:eastAsiaTheme="minorEastAsia"/>
          <w:lang w:val="en-US"/>
        </w:rPr>
        <w:t xml:space="preserve">he probability of observing </w:t>
      </w:r>
      <w:r w:rsidR="00D2165B">
        <w:rPr>
          <w:rFonts w:eastAsiaTheme="minorEastAsia"/>
          <w:lang w:val="en-US"/>
        </w:rPr>
        <w:t>tail</w:t>
      </w:r>
      <w:r w:rsidR="0058347B">
        <w:rPr>
          <w:rFonts w:eastAsiaTheme="minorEastAsia"/>
          <w:lang w:val="en-US"/>
        </w:rPr>
        <w:t xml:space="preserve"> is</w:t>
      </w:r>
      <w:r>
        <w:rPr>
          <w:rFonts w:eastAsiaTheme="minorEastAsia"/>
          <w:lang w:val="en-US"/>
        </w:rPr>
        <w:t xml:space="preserve"> therefore: </w:t>
      </w:r>
      <w:r w:rsidR="0058347B">
        <w:rPr>
          <w:rFonts w:eastAsiaTheme="minorEastAsia"/>
          <w:lang w:val="en-US"/>
        </w:rPr>
        <w:t xml:space="preserve"> </w:t>
      </w:r>
      <m:oMath>
        <m:f>
          <m:fPr>
            <m:ctrlPr>
              <w:rPr>
                <w:rFonts w:ascii="Cambria Math" w:eastAsiaTheme="minorEastAsia" w:hAnsi="Cambria Math"/>
                <w:b/>
                <w:bCs/>
                <w:i/>
                <w:color w:val="BFBC8A" w:themeColor="accent2"/>
                <w:lang w:val="en-US"/>
              </w:rPr>
            </m:ctrlPr>
          </m:fPr>
          <m:num>
            <m:r>
              <m:rPr>
                <m:sty m:val="bi"/>
              </m:rPr>
              <w:rPr>
                <w:rFonts w:ascii="Cambria Math" w:eastAsiaTheme="minorEastAsia" w:hAnsi="Cambria Math"/>
                <w:color w:val="BFBC8A" w:themeColor="accent2"/>
                <w:lang w:val="en-US"/>
              </w:rPr>
              <m:t>1</m:t>
            </m:r>
          </m:num>
          <m:den>
            <m:r>
              <m:rPr>
                <m:sty m:val="bi"/>
              </m:rPr>
              <w:rPr>
                <w:rFonts w:ascii="Cambria Math" w:eastAsiaTheme="minorEastAsia" w:hAnsi="Cambria Math"/>
                <w:color w:val="BFBC8A" w:themeColor="accent2"/>
                <w:lang w:val="en-US"/>
              </w:rPr>
              <m:t>6</m:t>
            </m:r>
          </m:den>
        </m:f>
        <m:r>
          <w:rPr>
            <w:rFonts w:ascii="Cambria Math" w:eastAsiaTheme="minorEastAsia" w:hAnsi="Cambria Math"/>
            <w:lang w:val="en-US"/>
          </w:rPr>
          <m:t>+</m:t>
        </m:r>
        <m:f>
          <m:fPr>
            <m:ctrlPr>
              <w:rPr>
                <w:rFonts w:ascii="Cambria Math" w:eastAsiaTheme="minorEastAsia" w:hAnsi="Cambria Math"/>
                <w:b/>
                <w:bCs/>
                <w:i/>
                <w:color w:val="F2C12E" w:themeColor="accent3"/>
                <w:lang w:val="en-US"/>
              </w:rPr>
            </m:ctrlPr>
          </m:fPr>
          <m:num>
            <m:r>
              <m:rPr>
                <m:sty m:val="bi"/>
              </m:rPr>
              <w:rPr>
                <w:rFonts w:ascii="Cambria Math" w:eastAsiaTheme="minorEastAsia" w:hAnsi="Cambria Math"/>
                <w:color w:val="F2C12E" w:themeColor="accent3"/>
                <w:lang w:val="en-US"/>
              </w:rPr>
              <m:t>3</m:t>
            </m:r>
          </m:num>
          <m:den>
            <m:r>
              <m:rPr>
                <m:sty m:val="bi"/>
              </m:rPr>
              <w:rPr>
                <w:rFonts w:ascii="Cambria Math" w:eastAsiaTheme="minorEastAsia" w:hAnsi="Cambria Math"/>
                <w:color w:val="F2C12E" w:themeColor="accent3"/>
                <w:lang w:val="en-US"/>
              </w:rPr>
              <m:t>30</m:t>
            </m:r>
          </m:den>
        </m:f>
        <m:r>
          <w:rPr>
            <w:rFonts w:ascii="Cambria Math" w:eastAsiaTheme="minorEastAsia" w:hAnsi="Cambria Math"/>
            <w:lang w:val="en-US"/>
          </w:rPr>
          <m:t>+</m:t>
        </m:r>
        <m:f>
          <m:fPr>
            <m:ctrlPr>
              <w:rPr>
                <w:rFonts w:ascii="Cambria Math" w:eastAsiaTheme="minorEastAsia" w:hAnsi="Cambria Math"/>
                <w:b/>
                <w:bCs/>
                <w:i/>
                <w:color w:val="29769E" w:themeColor="accent1" w:themeTint="BF"/>
                <w:lang w:val="en-US"/>
              </w:rPr>
            </m:ctrlPr>
          </m:fPr>
          <m:num>
            <m:r>
              <m:rPr>
                <m:sty m:val="bi"/>
              </m:rPr>
              <w:rPr>
                <w:rFonts w:ascii="Cambria Math" w:eastAsiaTheme="minorEastAsia" w:hAnsi="Cambria Math"/>
                <w:color w:val="29769E" w:themeColor="accent1" w:themeTint="BF"/>
                <w:lang w:val="en-US"/>
              </w:rPr>
              <m:t>9</m:t>
            </m:r>
          </m:num>
          <m:den>
            <m:r>
              <m:rPr>
                <m:sty m:val="bi"/>
              </m:rPr>
              <w:rPr>
                <w:rFonts w:ascii="Cambria Math" w:eastAsiaTheme="minorEastAsia" w:hAnsi="Cambria Math"/>
                <w:color w:val="29769E" w:themeColor="accent1" w:themeTint="BF"/>
                <w:lang w:val="en-US"/>
              </w:rPr>
              <m:t>30</m:t>
            </m:r>
          </m:den>
        </m:f>
        <m:r>
          <w:rPr>
            <w:rFonts w:ascii="Cambria Math" w:eastAsiaTheme="minorEastAsia" w:hAnsi="Cambria Math"/>
            <w:lang w:val="en-US"/>
          </w:rPr>
          <m:t>=</m:t>
        </m:r>
        <m:f>
          <m:fPr>
            <m:ctrlPr>
              <w:rPr>
                <w:rFonts w:ascii="Cambria Math" w:eastAsiaTheme="minorEastAsia" w:hAnsi="Cambria Math"/>
                <w:b/>
                <w:bCs/>
                <w:i/>
                <w:color w:val="5AAAD3" w:themeColor="accent1" w:themeTint="80"/>
                <w:lang w:val="en-US"/>
              </w:rPr>
            </m:ctrlPr>
          </m:fPr>
          <m:num>
            <m:r>
              <m:rPr>
                <m:sty m:val="bi"/>
              </m:rPr>
              <w:rPr>
                <w:rFonts w:ascii="Cambria Math" w:eastAsiaTheme="minorEastAsia" w:hAnsi="Cambria Math"/>
                <w:color w:val="5AAAD3" w:themeColor="accent1" w:themeTint="80"/>
                <w:lang w:val="en-US"/>
              </w:rPr>
              <m:t>17</m:t>
            </m:r>
          </m:num>
          <m:den>
            <m:r>
              <m:rPr>
                <m:sty m:val="bi"/>
              </m:rPr>
              <w:rPr>
                <w:rFonts w:ascii="Cambria Math" w:eastAsiaTheme="minorEastAsia" w:hAnsi="Cambria Math"/>
                <w:color w:val="5AAAD3" w:themeColor="accent1" w:themeTint="80"/>
                <w:lang w:val="en-US"/>
              </w:rPr>
              <m:t>30</m:t>
            </m:r>
          </m:den>
        </m:f>
        <m:r>
          <w:rPr>
            <w:rFonts w:ascii="Cambria Math" w:hAnsi="Cambria Math"/>
            <w:lang w:val="en-US"/>
          </w:rPr>
          <m:t>=0.5</m:t>
        </m:r>
        <m:acc>
          <m:accPr>
            <m:chr m:val="̅"/>
            <m:ctrlPr>
              <w:rPr>
                <w:rFonts w:ascii="Cambria Math" w:hAnsi="Cambria Math"/>
                <w:i/>
                <w:lang w:val="en-US"/>
              </w:rPr>
            </m:ctrlPr>
          </m:accPr>
          <m:e>
            <m:r>
              <w:rPr>
                <w:rFonts w:ascii="Cambria Math" w:hAnsi="Cambria Math"/>
                <w:lang w:val="en-US"/>
              </w:rPr>
              <m:t>6</m:t>
            </m:r>
          </m:e>
        </m:acc>
      </m:oMath>
    </w:p>
    <w:p w14:paraId="5CDF7B5E" w14:textId="3832112E" w:rsidR="00600EEB" w:rsidRDefault="00424E17" w:rsidP="00317095">
      <w:pPr>
        <w:rPr>
          <w:rFonts w:eastAsiaTheme="minorEastAsia"/>
          <w:lang w:val="en-US"/>
        </w:rPr>
      </w:pPr>
      <w:r w:rsidRPr="00F8643C">
        <w:rPr>
          <w:rStyle w:val="Hervorhebung"/>
        </w:rPr>
        <w:t xml:space="preserve">To </w:t>
      </w:r>
      <w:r w:rsidR="00600EEB" w:rsidRPr="00F8643C">
        <w:rPr>
          <w:rStyle w:val="Hervorhebung"/>
        </w:rPr>
        <w:t>generalize:</w:t>
      </w:r>
      <w:r w:rsidR="00F8643C">
        <w:rPr>
          <w:rFonts w:eastAsiaTheme="minorEastAsia"/>
          <w:lang w:val="en-US"/>
        </w:rPr>
        <w:t xml:space="preserve"> </w:t>
      </w:r>
      <w:r w:rsidR="00600EEB">
        <w:rPr>
          <w:rFonts w:eastAsiaTheme="minorEastAsia"/>
          <w:lang w:val="en-US"/>
        </w:rPr>
        <w:t xml:space="preserve">The </w:t>
      </w:r>
      <w:r w:rsidR="002715CF">
        <w:rPr>
          <w:rFonts w:eastAsiaTheme="minorEastAsia"/>
          <w:lang w:val="en-US"/>
        </w:rPr>
        <w:t xml:space="preserve">first step can be written as </w:t>
      </w:r>
      <m:oMath>
        <m:r>
          <m:rPr>
            <m:sty m:val="p"/>
          </m:rPr>
          <w:rPr>
            <w:rFonts w:ascii="Cambria Math" w:eastAsiaTheme="minorEastAsia" w:hAnsi="Cambria Math"/>
            <w:lang w:val="en-US"/>
          </w:rPr>
          <m:t>P</m:t>
        </m:r>
        <m:r>
          <w:rPr>
            <w:rFonts w:ascii="Cambria Math" w:eastAsiaTheme="minorEastAsia" w:hAnsi="Cambria Math"/>
            <w:lang w:val="en-US"/>
          </w:rPr>
          <m:t>(X)</m:t>
        </m:r>
      </m:oMath>
      <w:r w:rsidR="00483CC3">
        <w:rPr>
          <w:rFonts w:eastAsiaTheme="minorEastAsia"/>
          <w:lang w:val="en-US"/>
        </w:rPr>
        <w:t xml:space="preserve"> and the second as </w:t>
      </w:r>
      <m:oMath>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e>
          <m:e>
            <m:r>
              <w:rPr>
                <w:rFonts w:ascii="Cambria Math" w:eastAsiaTheme="minorEastAsia" w:hAnsi="Cambria Math"/>
                <w:lang w:val="en-US"/>
              </w:rPr>
              <m:t>X</m:t>
            </m:r>
          </m:e>
        </m:d>
      </m:oMath>
      <w:r w:rsidR="00F8643C">
        <w:rPr>
          <w:rFonts w:eastAsiaTheme="minorEastAsia"/>
          <w:lang w:val="en-US"/>
        </w:rPr>
        <w:t xml:space="preserve">. </w:t>
      </w:r>
      <w:r w:rsidR="00B03EB5">
        <w:rPr>
          <w:rFonts w:eastAsiaTheme="minorEastAsia"/>
          <w:lang w:val="en-US"/>
        </w:rPr>
        <w:t>So,</w:t>
      </w:r>
      <w:r w:rsidR="00A2370F">
        <w:rPr>
          <w:rFonts w:eastAsiaTheme="minorEastAsia"/>
          <w:lang w:val="en-US"/>
        </w:rPr>
        <w:t xml:space="preserve"> the full calculation can be written as </w:t>
      </w:r>
      <m:oMath>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e>
          <m:e>
            <m:r>
              <w:rPr>
                <w:rFonts w:ascii="Cambria Math" w:eastAsiaTheme="minorEastAsia" w:hAnsi="Cambria Math"/>
                <w:lang w:val="en-US"/>
              </w:rPr>
              <m:t>X</m:t>
            </m:r>
          </m:e>
        </m:d>
        <m:r>
          <w:rPr>
            <w:rFonts w:ascii="Cambria Math" w:eastAsiaTheme="minorEastAsia" w:hAnsi="Cambria Math"/>
            <w:lang w:val="en-US"/>
          </w:rPr>
          <m:t>*</m:t>
        </m:r>
        <m:r>
          <m:rPr>
            <m:sty m:val="p"/>
          </m:rPr>
          <w:rPr>
            <w:rFonts w:ascii="Cambria Math" w:eastAsiaTheme="minorEastAsia" w:hAnsi="Cambria Math"/>
            <w:lang w:val="en-US"/>
          </w:rPr>
          <m:t>P</m:t>
        </m:r>
        <m:r>
          <w:rPr>
            <w:rFonts w:ascii="Cambria Math" w:eastAsiaTheme="minorEastAsia" w:hAnsi="Cambria Math"/>
            <w:lang w:val="en-US"/>
          </w:rPr>
          <m:t>(X)</m:t>
        </m:r>
      </m:oMath>
    </w:p>
    <w:p w14:paraId="3257B21E" w14:textId="071B544F" w:rsidR="00073C23" w:rsidRDefault="004E3DB6" w:rsidP="00317095">
      <w:pPr>
        <w:rPr>
          <w:rFonts w:eastAsiaTheme="minorEastAsia"/>
          <w:lang w:val="en-US"/>
        </w:rPr>
      </w:pPr>
      <w:r>
        <w:rPr>
          <w:rFonts w:eastAsiaTheme="minorEastAsia"/>
          <w:lang w:val="en-US"/>
        </w:rPr>
        <w:t>The same can be shown in a table of joint probabilities.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866"/>
        <w:gridCol w:w="1842"/>
        <w:gridCol w:w="1843"/>
        <w:gridCol w:w="1814"/>
      </w:tblGrid>
      <w:tr w:rsidR="00EB2325" w14:paraId="6BBA76D5" w14:textId="77777777" w:rsidTr="00EB2325">
        <w:tc>
          <w:tcPr>
            <w:tcW w:w="2091" w:type="dxa"/>
          </w:tcPr>
          <w:p w14:paraId="2E5C8340" w14:textId="77777777" w:rsidR="002D6702" w:rsidRDefault="002D6702" w:rsidP="00317095">
            <w:pPr>
              <w:rPr>
                <w:rFonts w:eastAsiaTheme="minorEastAsia"/>
                <w:lang w:val="en-US"/>
              </w:rPr>
            </w:pPr>
          </w:p>
        </w:tc>
        <w:tc>
          <w:tcPr>
            <w:tcW w:w="2866" w:type="dxa"/>
          </w:tcPr>
          <w:p w14:paraId="2E23F67B" w14:textId="55B71F08" w:rsidR="002D6702" w:rsidRPr="00EB2325" w:rsidRDefault="002D6702" w:rsidP="00317095">
            <w:pPr>
              <w:rPr>
                <w:rStyle w:val="Hervorhebung"/>
              </w:rPr>
            </w:pPr>
            <w:r w:rsidRPr="00EB2325">
              <w:rPr>
                <w:rStyle w:val="Hervorhebung"/>
              </w:rPr>
              <w:t>red coin</w:t>
            </w:r>
          </w:p>
        </w:tc>
        <w:tc>
          <w:tcPr>
            <w:tcW w:w="1842" w:type="dxa"/>
          </w:tcPr>
          <w:p w14:paraId="34B3AA6B" w14:textId="287638DE" w:rsidR="002D6702" w:rsidRPr="00EB2325" w:rsidRDefault="002D6702" w:rsidP="00317095">
            <w:pPr>
              <w:rPr>
                <w:rStyle w:val="Hervorhebung"/>
              </w:rPr>
            </w:pPr>
            <w:r w:rsidRPr="00EB2325">
              <w:rPr>
                <w:rStyle w:val="Hervorhebung"/>
              </w:rPr>
              <w:t>blue coin</w:t>
            </w:r>
          </w:p>
        </w:tc>
        <w:tc>
          <w:tcPr>
            <w:tcW w:w="1843" w:type="dxa"/>
          </w:tcPr>
          <w:p w14:paraId="6B9DADA0" w14:textId="225FA60F" w:rsidR="002D6702" w:rsidRPr="00EB2325" w:rsidRDefault="002D6702" w:rsidP="00317095">
            <w:pPr>
              <w:rPr>
                <w:rStyle w:val="Hervorhebung"/>
              </w:rPr>
            </w:pPr>
            <w:r w:rsidRPr="00EB2325">
              <w:rPr>
                <w:rStyle w:val="Hervorhebung"/>
              </w:rPr>
              <w:t>green coin</w:t>
            </w:r>
          </w:p>
        </w:tc>
        <w:tc>
          <w:tcPr>
            <w:tcW w:w="1814" w:type="dxa"/>
          </w:tcPr>
          <w:p w14:paraId="1B1ABC67" w14:textId="5B7C42A6" w:rsidR="002D6702" w:rsidRDefault="002D6702" w:rsidP="00EB2325">
            <w:pPr>
              <w:pStyle w:val="ZustzlicherHinweis"/>
              <w:rPr>
                <w:lang w:val="en-US"/>
              </w:rPr>
            </w:pPr>
            <w:r>
              <w:rPr>
                <w:lang w:val="en-US"/>
              </w:rPr>
              <w:t xml:space="preserve">marginal </w:t>
            </w:r>
            <m:oMath>
              <m:r>
                <w:rPr>
                  <w:rFonts w:ascii="Cambria Math" w:hAnsi="Cambria Math"/>
                  <w:lang w:val="en-US"/>
                </w:rPr>
                <m:t>P(side)</m:t>
              </m:r>
            </m:oMath>
          </w:p>
        </w:tc>
      </w:tr>
      <w:tr w:rsidR="00EB2325" w14:paraId="2C453714" w14:textId="77777777" w:rsidTr="00EB2325">
        <w:tc>
          <w:tcPr>
            <w:tcW w:w="2091" w:type="dxa"/>
          </w:tcPr>
          <w:p w14:paraId="6B6DCB27" w14:textId="1C095795" w:rsidR="002D6702" w:rsidRPr="00EB2325" w:rsidRDefault="002D6702" w:rsidP="00317095">
            <w:pPr>
              <w:rPr>
                <w:rStyle w:val="Hervorhebung"/>
              </w:rPr>
            </w:pPr>
            <w:r w:rsidRPr="00EB2325">
              <w:rPr>
                <w:rStyle w:val="Hervorhebung"/>
              </w:rPr>
              <w:t>head</w:t>
            </w:r>
          </w:p>
        </w:tc>
        <w:tc>
          <w:tcPr>
            <w:tcW w:w="2866" w:type="dxa"/>
          </w:tcPr>
          <w:p w14:paraId="6E178815" w14:textId="38EBDAC6" w:rsidR="002D6702" w:rsidRPr="00EB2325" w:rsidRDefault="007426ED" w:rsidP="00317095">
            <w:pPr>
              <w:rPr>
                <w:rFonts w:ascii="Cambria Math" w:eastAsiaTheme="minorEastAsia" w:hAnsi="Cambria Math"/>
                <w:i/>
                <w:lang w:val="en-US"/>
              </w:rPr>
            </w:pPr>
            <m:oMath>
              <m:func>
                <m:funcPr>
                  <m:ctrlPr>
                    <w:rPr>
                      <w:rStyle w:val="Seitenzahl"/>
                      <w:rFonts w:ascii="Cambria Math" w:hAnsi="Cambria Math"/>
                      <w:i/>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red, head</m:t>
                      </m:r>
                    </m:e>
                  </m:d>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e>
              </m:func>
            </m:oMath>
            <w:r w:rsidR="00EB2325">
              <w:rPr>
                <w:rStyle w:val="Seitenzahl"/>
                <w:rFonts w:ascii="Cambria Math" w:eastAsiaTheme="minorEastAsia" w:hAnsi="Cambria Math"/>
                <w:i/>
              </w:rPr>
              <w:t xml:space="preserve"> </w:t>
            </w:r>
          </w:p>
        </w:tc>
        <w:tc>
          <w:tcPr>
            <w:tcW w:w="1842" w:type="dxa"/>
          </w:tcPr>
          <w:p w14:paraId="17CC83A5" w14:textId="27D12DB8" w:rsidR="002D6702" w:rsidRDefault="00001DAA" w:rsidP="00317095">
            <w:pPr>
              <w:rPr>
                <w:rFonts w:eastAsiaTheme="minorEastAsia"/>
                <w:lang w:val="en-US"/>
              </w:rPr>
            </w:pPr>
            <m:oMath>
              <m:r>
                <w:rPr>
                  <w:rFonts w:ascii="Cambria Math" w:eastAsiaTheme="minorEastAsia" w:hAnsi="Cambria Math"/>
                  <w:lang w:val="en-US"/>
                </w:rPr>
                <m:t>0.2</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3" w:type="dxa"/>
          </w:tcPr>
          <w:p w14:paraId="1BE307B7" w14:textId="1ED3BA39" w:rsidR="002D6702" w:rsidRDefault="00001DAA" w:rsidP="00317095">
            <w:pPr>
              <w:rPr>
                <w:rFonts w:eastAsiaTheme="minorEastAsia"/>
                <w:lang w:val="en-US"/>
              </w:rPr>
            </w:pPr>
            <m:oMath>
              <m:r>
                <w:rPr>
                  <w:rFonts w:ascii="Cambria Math" w:eastAsiaTheme="minorEastAsia" w:hAnsi="Cambria Math"/>
                  <w:lang w:val="en-US"/>
                </w:rPr>
                <m:t>0.0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14" w:type="dxa"/>
          </w:tcPr>
          <w:p w14:paraId="6FABC8DA" w14:textId="3B9BD009" w:rsidR="002D6702" w:rsidRDefault="00001DAA" w:rsidP="00317095">
            <w:pPr>
              <w:rPr>
                <w:rFonts w:eastAsiaTheme="minorEastAsia"/>
                <w:lang w:val="en-US"/>
              </w:rPr>
            </w:pPr>
            <m:oMath>
              <m:r>
                <w:rPr>
                  <w:rFonts w:ascii="Cambria Math" w:eastAsiaTheme="minorEastAsia" w:hAnsi="Cambria Math"/>
                  <w:lang w:val="en-US"/>
                </w:rPr>
                <m:t>0.4</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r>
      <w:tr w:rsidR="00EB2325" w14:paraId="7A215577" w14:textId="77777777" w:rsidTr="00EB2325">
        <w:tc>
          <w:tcPr>
            <w:tcW w:w="2091" w:type="dxa"/>
          </w:tcPr>
          <w:p w14:paraId="765EB2AF" w14:textId="7E4C4563" w:rsidR="002D6702" w:rsidRPr="00EB2325" w:rsidRDefault="002D6702" w:rsidP="00317095">
            <w:pPr>
              <w:rPr>
                <w:rStyle w:val="Hervorhebung"/>
              </w:rPr>
            </w:pPr>
            <w:r w:rsidRPr="00EB2325">
              <w:rPr>
                <w:rStyle w:val="Hervorhebung"/>
              </w:rPr>
              <w:t>tail</w:t>
            </w:r>
          </w:p>
        </w:tc>
        <w:tc>
          <w:tcPr>
            <w:tcW w:w="2866" w:type="dxa"/>
          </w:tcPr>
          <w:p w14:paraId="29F9DB29" w14:textId="3CF15AFA" w:rsidR="002D6702" w:rsidRDefault="007426ED" w:rsidP="00317095">
            <w:pPr>
              <w:rPr>
                <w:rFonts w:eastAsiaTheme="minorEastAsia"/>
                <w:lang w:val="en-US"/>
              </w:rPr>
            </w:pPr>
            <m:oMath>
              <m:func>
                <m:funcPr>
                  <m:ctrlPr>
                    <w:rPr>
                      <w:rStyle w:val="Seitenzahl"/>
                      <w:rFonts w:ascii="Cambria Math" w:hAnsi="Cambria Math"/>
                      <w:i/>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red, tail</m:t>
                      </m:r>
                    </m:e>
                  </m:d>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e>
              </m:func>
            </m:oMath>
            <w:r w:rsidR="00EB2325">
              <w:rPr>
                <w:rStyle w:val="Seitenzahl"/>
                <w:rFonts w:eastAsiaTheme="minorEastAsia"/>
              </w:rPr>
              <w:t xml:space="preserve"> </w:t>
            </w:r>
          </w:p>
        </w:tc>
        <w:tc>
          <w:tcPr>
            <w:tcW w:w="1842" w:type="dxa"/>
          </w:tcPr>
          <w:p w14:paraId="715989D6" w14:textId="162118CD" w:rsidR="002D6702" w:rsidRDefault="00001DAA" w:rsidP="00317095">
            <w:pPr>
              <w:rPr>
                <w:rFonts w:eastAsiaTheme="minorEastAsia"/>
                <w:lang w:val="en-US"/>
              </w:rPr>
            </w:pPr>
            <m:oMath>
              <m:r>
                <w:rPr>
                  <w:rFonts w:ascii="Cambria Math" w:eastAsiaTheme="minorEastAsia" w:hAnsi="Cambria Math"/>
                  <w:lang w:val="en-US"/>
                </w:rPr>
                <m:t>0.1</m:t>
              </m:r>
            </m:oMath>
            <w:r w:rsidR="00EB2325">
              <w:rPr>
                <w:rFonts w:eastAsiaTheme="minorEastAsia"/>
                <w:lang w:val="en-US"/>
              </w:rPr>
              <w:t xml:space="preserve"> </w:t>
            </w:r>
          </w:p>
        </w:tc>
        <w:tc>
          <w:tcPr>
            <w:tcW w:w="1843" w:type="dxa"/>
          </w:tcPr>
          <w:p w14:paraId="1309BDB2" w14:textId="4644029D" w:rsidR="002D6702" w:rsidRDefault="00001DAA" w:rsidP="00317095">
            <w:pPr>
              <w:rPr>
                <w:rFonts w:eastAsiaTheme="minorEastAsia"/>
                <w:lang w:val="en-US"/>
              </w:rPr>
            </w:pPr>
            <m:oMath>
              <m:r>
                <w:rPr>
                  <w:rFonts w:ascii="Cambria Math" w:eastAsiaTheme="minorEastAsia" w:hAnsi="Cambria Math"/>
                  <w:lang w:val="en-US"/>
                </w:rPr>
                <m:t>0.3</m:t>
              </m:r>
            </m:oMath>
            <w:r w:rsidR="00EB2325">
              <w:rPr>
                <w:rFonts w:eastAsiaTheme="minorEastAsia"/>
                <w:lang w:val="en-US"/>
              </w:rPr>
              <w:t xml:space="preserve"> </w:t>
            </w:r>
          </w:p>
        </w:tc>
        <w:tc>
          <w:tcPr>
            <w:tcW w:w="1814" w:type="dxa"/>
          </w:tcPr>
          <w:p w14:paraId="77BF1F51" w14:textId="7F01641C" w:rsidR="002D6702" w:rsidRDefault="00001DAA" w:rsidP="00317095">
            <w:pPr>
              <w:rPr>
                <w:rFonts w:eastAsiaTheme="minorEastAsia"/>
                <w:lang w:val="en-US"/>
              </w:rPr>
            </w:pPr>
            <m:oMath>
              <m:r>
                <w:rPr>
                  <w:rFonts w:ascii="Cambria Math" w:eastAsiaTheme="minorEastAsia" w:hAnsi="Cambria Math"/>
                  <w:lang w:val="en-US"/>
                </w:rPr>
                <m:t>0.5</m:t>
              </m:r>
              <m:acc>
                <m:accPr>
                  <m:chr m:val="̅"/>
                  <m:ctrlPr>
                    <w:rPr>
                      <w:rFonts w:ascii="Cambria Math" w:eastAsiaTheme="minorEastAsia" w:hAnsi="Cambria Math"/>
                      <w:i/>
                      <w:lang w:val="en-US"/>
                    </w:rPr>
                  </m:ctrlPr>
                </m:accPr>
                <m:e>
                  <m:r>
                    <w:rPr>
                      <w:rFonts w:ascii="Cambria Math" w:eastAsiaTheme="minorEastAsia" w:hAnsi="Cambria Math"/>
                      <w:lang w:val="en-US"/>
                    </w:rPr>
                    <m:t>6</m:t>
                  </m:r>
                </m:e>
              </m:acc>
            </m:oMath>
            <w:r w:rsidR="00EB2325">
              <w:rPr>
                <w:rFonts w:eastAsiaTheme="minorEastAsia"/>
                <w:lang w:val="en-US"/>
              </w:rPr>
              <w:t xml:space="preserve"> </w:t>
            </w:r>
          </w:p>
        </w:tc>
      </w:tr>
      <w:tr w:rsidR="00EB2325" w14:paraId="498E11DF" w14:textId="77777777" w:rsidTr="00EB2325">
        <w:tc>
          <w:tcPr>
            <w:tcW w:w="2091" w:type="dxa"/>
          </w:tcPr>
          <w:p w14:paraId="6BD8BDEC" w14:textId="2F74FB0E" w:rsidR="002D6702" w:rsidRDefault="002D6702" w:rsidP="00EB2325">
            <w:pPr>
              <w:pStyle w:val="ZustzlicherHinweis"/>
              <w:rPr>
                <w:lang w:val="en-US"/>
              </w:rPr>
            </w:pPr>
            <w:r>
              <w:rPr>
                <w:lang w:val="en-US"/>
              </w:rPr>
              <w:t xml:space="preserve">marginal </w:t>
            </w:r>
            <m:oMath>
              <m:r>
                <w:rPr>
                  <w:rFonts w:ascii="Cambria Math" w:hAnsi="Cambria Math"/>
                  <w:lang w:val="en-US"/>
                </w:rPr>
                <m:t>P(coin)</m:t>
              </m:r>
            </m:oMath>
          </w:p>
        </w:tc>
        <w:tc>
          <w:tcPr>
            <w:tcW w:w="2866" w:type="dxa"/>
          </w:tcPr>
          <w:p w14:paraId="74FB0523" w14:textId="736A7F54"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2" w:type="dxa"/>
          </w:tcPr>
          <w:p w14:paraId="5D00FA09" w14:textId="57A3AEC7"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3" w:type="dxa"/>
          </w:tcPr>
          <w:p w14:paraId="098521E2" w14:textId="3D74EC79"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r>
                <w:rPr>
                  <w:rFonts w:ascii="Cambria Math" w:eastAsiaTheme="minorEastAsia" w:hAnsi="Cambria Math"/>
                  <w:lang w:val="en-US"/>
                </w:rPr>
                <m:t xml:space="preserve"> </m:t>
              </m:r>
            </m:oMath>
            <w:r w:rsidR="00EB2325">
              <w:rPr>
                <w:rFonts w:eastAsiaTheme="minorEastAsia"/>
                <w:lang w:val="en-US"/>
              </w:rPr>
              <w:t xml:space="preserve"> </w:t>
            </w:r>
          </w:p>
        </w:tc>
        <w:tc>
          <w:tcPr>
            <w:tcW w:w="1814" w:type="dxa"/>
          </w:tcPr>
          <w:p w14:paraId="5371A32F" w14:textId="08538E9D" w:rsidR="002D6702" w:rsidRDefault="00001DAA" w:rsidP="00317095">
            <w:pPr>
              <w:rPr>
                <w:rFonts w:eastAsiaTheme="minorEastAsia"/>
                <w:lang w:val="en-US"/>
              </w:rPr>
            </w:pPr>
            <m:oMath>
              <m:r>
                <w:rPr>
                  <w:rFonts w:ascii="Cambria Math" w:eastAsiaTheme="minorEastAsia" w:hAnsi="Cambria Math"/>
                  <w:lang w:val="en-US"/>
                </w:rPr>
                <m:t>1</m:t>
              </m:r>
            </m:oMath>
            <w:r w:rsidR="00EB2325">
              <w:rPr>
                <w:rFonts w:eastAsiaTheme="minorEastAsia"/>
                <w:lang w:val="en-US"/>
              </w:rPr>
              <w:t xml:space="preserve"> </w:t>
            </w:r>
          </w:p>
        </w:tc>
      </w:tr>
    </w:tbl>
    <w:p w14:paraId="3633CA1A" w14:textId="77777777" w:rsidR="004E3DB6" w:rsidRDefault="004E3DB6" w:rsidP="00317095">
      <w:pPr>
        <w:rPr>
          <w:rFonts w:eastAsiaTheme="minorEastAsia"/>
          <w:lang w:val="en-US"/>
        </w:rPr>
      </w:pPr>
    </w:p>
    <w:p w14:paraId="4CBDA6FF" w14:textId="77777777" w:rsidR="004620A3" w:rsidRPr="0060450C" w:rsidRDefault="004620A3" w:rsidP="004620A3">
      <w:pPr>
        <w:pStyle w:val="berschrift3"/>
        <w:rPr>
          <w:lang w:val="de-CH"/>
        </w:rPr>
      </w:pPr>
      <w:r w:rsidRPr="0060450C">
        <w:rPr>
          <w:lang w:val="de-CH"/>
        </w:rPr>
        <w:t xml:space="preserve">Bayes </w:t>
      </w:r>
      <w:r>
        <w:rPr>
          <w:lang w:val="de-CH"/>
        </w:rPr>
        <w:t>Rule</w:t>
      </w:r>
    </w:p>
    <w:p w14:paraId="7CD4769A" w14:textId="3C391970" w:rsidR="008025B2" w:rsidRDefault="000A0227" w:rsidP="004620A3">
      <w:pPr>
        <w:rPr>
          <w:lang w:val="en-US"/>
        </w:rPr>
      </w:pPr>
      <w:r w:rsidRPr="000A0227">
        <w:rPr>
          <w:lang w:val="en-US"/>
        </w:rPr>
        <w:t xml:space="preserve">Bayes theorem lets us </w:t>
      </w:r>
      <w:r w:rsidRPr="00B57F97">
        <w:rPr>
          <w:rStyle w:val="Hervorhebung"/>
          <w:lang w:val="en-US"/>
        </w:rPr>
        <w:t xml:space="preserve">“invert” the </w:t>
      </w:r>
      <w:r w:rsidRPr="00B57F97">
        <w:rPr>
          <w:rStyle w:val="Hervorhebung"/>
        </w:rPr>
        <w:t>direction of the tree model</w:t>
      </w:r>
      <w:r>
        <w:rPr>
          <w:lang w:val="en-US"/>
        </w:rPr>
        <w:t>.</w:t>
      </w:r>
      <w:r w:rsidR="00C74DB4">
        <w:rPr>
          <w:lang w:val="en-US"/>
        </w:rPr>
        <w:t xml:space="preserve"> From observed outcomes, we can make probabilistic statements about the </w:t>
      </w:r>
      <w:r w:rsidR="00C74DB4" w:rsidRPr="00B57F97">
        <w:rPr>
          <w:rStyle w:val="Hervorhebung"/>
        </w:rPr>
        <w:t>“hidden causes”</w:t>
      </w:r>
      <w:r w:rsidR="00C74DB4">
        <w:rPr>
          <w:lang w:val="en-US"/>
        </w:rPr>
        <w:t xml:space="preserve"> of the observation.</w:t>
      </w:r>
      <w:r w:rsidR="00277137">
        <w:rPr>
          <w:lang w:val="en-US"/>
        </w:rPr>
        <w:t xml:space="preserve"> </w:t>
      </w:r>
      <w:r w:rsidR="00C63E66">
        <w:rPr>
          <w:lang w:val="en-US"/>
        </w:rPr>
        <w:t xml:space="preserve">The main goal is to </w:t>
      </w:r>
      <w:r w:rsidR="00C63E66" w:rsidRPr="00801A54">
        <w:rPr>
          <w:rStyle w:val="Hervorhebung"/>
        </w:rPr>
        <w:t xml:space="preserve">update </w:t>
      </w:r>
      <w:r w:rsidR="00AC0BCC" w:rsidRPr="00801A54">
        <w:rPr>
          <w:rStyle w:val="Hervorhebung"/>
        </w:rPr>
        <w:t>the probability of an event based on prior</w:t>
      </w:r>
      <w:r w:rsidR="00801A54" w:rsidRPr="00801A54">
        <w:rPr>
          <w:rStyle w:val="Hervorhebung"/>
        </w:rPr>
        <w:t xml:space="preserve"> knowledge</w:t>
      </w:r>
      <w:r w:rsidR="00801A54">
        <w:rPr>
          <w:lang w:val="en-US"/>
        </w:rPr>
        <w:t>.</w:t>
      </w:r>
      <w:r w:rsidR="00277137" w:rsidRPr="00277137">
        <w:t xml:space="preserve"> </w:t>
      </w:r>
      <w:r w:rsidR="00277137" w:rsidRPr="003F1CEC">
        <w:rPr>
          <w:rStyle w:val="ZustzlicherHinweisZchn"/>
        </w:rPr>
        <w:t>H</w:t>
      </w:r>
      <w:r w:rsidR="00967030">
        <w:rPr>
          <w:rStyle w:val="ZustzlicherHinweisZchn"/>
        </w:rPr>
        <w:t xml:space="preserve"> </w:t>
      </w:r>
      <w:r w:rsidR="00277137" w:rsidRPr="003F1CEC">
        <w:rPr>
          <w:rStyle w:val="ZustzlicherHinweisZchn"/>
        </w:rPr>
        <w:t>=</w:t>
      </w:r>
      <w:r w:rsidR="00967030">
        <w:rPr>
          <w:rStyle w:val="ZustzlicherHinweisZchn"/>
        </w:rPr>
        <w:t xml:space="preserve"> </w:t>
      </w:r>
      <w:r w:rsidR="00277137" w:rsidRPr="003F1CEC">
        <w:rPr>
          <w:rStyle w:val="ZustzlicherHinweisZchn"/>
        </w:rPr>
        <w:t>Hypothesis, E</w:t>
      </w:r>
      <w:r w:rsidR="00967030">
        <w:rPr>
          <w:rStyle w:val="ZustzlicherHinweisZchn"/>
        </w:rPr>
        <w:t xml:space="preserve"> </w:t>
      </w:r>
      <w:r w:rsidR="00277137" w:rsidRPr="003F1CEC">
        <w:rPr>
          <w:rStyle w:val="ZustzlicherHinweisZchn"/>
        </w:rPr>
        <w:t>=</w:t>
      </w:r>
      <w:r w:rsidR="00967030">
        <w:rPr>
          <w:rStyle w:val="ZustzlicherHinweisZchn"/>
        </w:rPr>
        <w:t xml:space="preserve"> </w:t>
      </w:r>
      <w:r w:rsidR="00277137" w:rsidRPr="003F1CEC">
        <w:rPr>
          <w:rStyle w:val="ZustzlicherHinweisZchn"/>
        </w:rPr>
        <w:t>Evidence</w:t>
      </w:r>
    </w:p>
    <w:p w14:paraId="76B683C0" w14:textId="714BF272" w:rsidR="00A42329" w:rsidRPr="009F20DB" w:rsidRDefault="007426ED" w:rsidP="004620A3">
      <w:pPr>
        <w:rPr>
          <w:rFonts w:eastAsiaTheme="minorEastAsia"/>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m:t>
                </m:r>
              </m:e>
              <m:e>
                <m:r>
                  <w:rPr>
                    <w:rFonts w:ascii="Cambria Math" w:hAnsi="Cambria Math"/>
                    <w:lang w:val="en-US"/>
                  </w:rPr>
                  <m:t>E</m:t>
                </m:r>
              </m:e>
            </m:d>
          </m:e>
        </m:func>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E</m:t>
                </m:r>
              </m:e>
              <m:e>
                <m:r>
                  <w:rPr>
                    <w:rFonts w:ascii="Cambria Math" w:hAnsi="Cambria Math"/>
                    <w:lang w:val="en-US"/>
                  </w:rPr>
                  <m:t>H</m:t>
                </m:r>
              </m:e>
            </m:d>
            <m:r>
              <w:rPr>
                <w:rFonts w:ascii="Cambria Math" w:hAnsi="Cambria Math"/>
                <w:lang w:val="en-US"/>
              </w:rPr>
              <m:t xml:space="preserve"> * </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H</m:t>
                </m:r>
              </m:e>
            </m:d>
          </m:num>
          <m:den>
            <m:func>
              <m:funcPr>
                <m:ctrlPr>
                  <w:rPr>
                    <w:rFonts w:ascii="Cambria Math" w:hAnsi="Cambria Math"/>
                    <w:iCs/>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E</m:t>
                    </m:r>
                  </m:e>
                </m:d>
              </m:e>
            </m:func>
          </m:den>
        </m:f>
        <m:r>
          <w:rPr>
            <w:rFonts w:ascii="Cambria Math" w:hAnsi="Cambria Math"/>
            <w:lang w:val="en-US"/>
          </w:rPr>
          <m:t xml:space="preserve">   ⟺   Posterior=</m:t>
        </m:r>
        <m:f>
          <m:fPr>
            <m:ctrlPr>
              <w:rPr>
                <w:rFonts w:ascii="Cambria Math" w:hAnsi="Cambria Math"/>
                <w:i/>
                <w:lang w:val="en-US"/>
              </w:rPr>
            </m:ctrlPr>
          </m:fPr>
          <m:num>
            <m:r>
              <w:rPr>
                <w:rFonts w:ascii="Cambria Math" w:hAnsi="Cambria Math"/>
                <w:lang w:val="en-US"/>
              </w:rPr>
              <m:t>Likelihood * Prior</m:t>
            </m:r>
          </m:num>
          <m:den>
            <m:r>
              <w:rPr>
                <w:rFonts w:ascii="Cambria Math" w:hAnsi="Cambria Math"/>
                <w:lang w:val="en-US"/>
              </w:rPr>
              <m:t>Normalizer (all of the likelihoods = marginal probability)</m:t>
            </m:r>
          </m:den>
        </m:f>
      </m:oMath>
      <w:r w:rsidR="009F20DB">
        <w:rPr>
          <w:rFonts w:eastAsiaTheme="minorEastAsia"/>
          <w:lang w:val="en-US"/>
        </w:rPr>
        <w:t xml:space="preserve"> </w:t>
      </w:r>
    </w:p>
    <w:p w14:paraId="0AF68FFC" w14:textId="5466BFAA" w:rsidR="00AD2B3A" w:rsidRPr="00DE2998" w:rsidRDefault="00C74DB4" w:rsidP="00C03EDE">
      <w:pPr>
        <w:pStyle w:val="Aufzhlung"/>
        <w:numPr>
          <w:ilvl w:val="0"/>
          <w:numId w:val="0"/>
        </w:numPr>
        <w:spacing w:after="0"/>
      </w:pPr>
      <w:r w:rsidRPr="00FE05A7">
        <w:rPr>
          <w:rStyle w:val="Hervorhebung"/>
        </w:rPr>
        <w:t>Example 1:</w:t>
      </w:r>
      <w:r>
        <w:rPr>
          <w:lang w:val="en-US"/>
        </w:rPr>
        <w:t xml:space="preserve"> If we </w:t>
      </w:r>
      <w:r w:rsidR="0076619B">
        <w:rPr>
          <w:lang w:val="en-US"/>
        </w:rPr>
        <w:t xml:space="preserve">observe tail, </w:t>
      </w:r>
      <w:r w:rsidR="00001DAA">
        <w:rPr>
          <w:lang w:val="en-US"/>
        </w:rPr>
        <w:t>which coin was drawn in step 1?</w:t>
      </w:r>
      <w:r w:rsidR="00DE2998">
        <w:rPr>
          <w:lang w:val="en-US"/>
        </w:rPr>
        <w:br/>
      </w:r>
      <w:r w:rsidR="00AD2B3A" w:rsidRPr="00DE2998">
        <w:t>We can formulate this question in terms of probabilities.</w:t>
      </w:r>
      <w:r w:rsidR="00B83A7D" w:rsidRPr="00DE2998">
        <w:t xml:space="preserve"> </w:t>
      </w:r>
    </w:p>
    <w:p w14:paraId="4FF9A990" w14:textId="266EC23F" w:rsidR="009444BF" w:rsidRDefault="009444BF" w:rsidP="00C03EDE">
      <w:pPr>
        <w:pStyle w:val="ZustzlicherHinweis"/>
      </w:pPr>
      <w:r w:rsidRPr="00C03EDE">
        <w:rPr>
          <w:b/>
        </w:rPr>
        <w:t>Prio</w:t>
      </w:r>
      <w:r w:rsidR="00641FCC">
        <w:rPr>
          <w:b/>
        </w:rPr>
        <w:t>r</w:t>
      </w:r>
      <w:r w:rsidRPr="00C03EDE">
        <w:rPr>
          <w:b/>
        </w:rPr>
        <w:t>:</w:t>
      </w:r>
      <w:r w:rsidRPr="00F50CC9">
        <w:rPr>
          <w:rFonts w:ascii="Cambria Math" w:eastAsiaTheme="minorEastAsia" w:hAnsi="Cambria Math"/>
          <w:b/>
          <w:color w:val="D98825" w:themeColor="accent4"/>
          <w:sz w:val="24"/>
          <w:szCs w:val="24"/>
          <w:lang w:val="en-US"/>
        </w:rPr>
        <w:t xml:space="preserve"> </w:t>
      </w:r>
      <m:oMath>
        <m:r>
          <m:rPr>
            <m:sty m:val="bi"/>
          </m:rPr>
          <w:rPr>
            <w:rFonts w:ascii="Cambria Math" w:eastAsiaTheme="minorEastAsia" w:hAnsi="Cambria Math"/>
            <w:color w:val="D98825" w:themeColor="accent4"/>
            <w:szCs w:val="20"/>
            <w:lang w:val="en-US"/>
          </w:rPr>
          <m:t>1/3</m:t>
        </m:r>
        <m:r>
          <m:rPr>
            <m:sty m:val="bi"/>
          </m:rPr>
          <w:rPr>
            <w:rFonts w:ascii="Cambria Math" w:eastAsiaTheme="minorEastAsia" w:hAnsi="Cambria Math"/>
            <w:color w:val="8B9654" w:themeColor="accent6"/>
            <w:sz w:val="16"/>
            <w:szCs w:val="16"/>
            <w:lang w:val="en-US"/>
          </w:rPr>
          <m:t xml:space="preserve"> </m:t>
        </m:r>
      </m:oMath>
      <w:r w:rsidR="00E1677F">
        <w:t xml:space="preserve">, </w:t>
      </w:r>
      <w:r w:rsidR="00E1677F" w:rsidRPr="00C03EDE">
        <w:rPr>
          <w:b/>
        </w:rPr>
        <w:t>Likelihood</w:t>
      </w:r>
      <w:r w:rsidR="00FA06F2" w:rsidRPr="00C03EDE">
        <w:rPr>
          <w:b/>
        </w:rPr>
        <w:t>:</w:t>
      </w:r>
      <w:r w:rsidR="00FA06F2">
        <w:t xml:space="preserve"> </w:t>
      </w:r>
      <m:oMath>
        <m:r>
          <m:rPr>
            <m:sty m:val="bi"/>
          </m:rPr>
          <w:rPr>
            <w:rFonts w:ascii="Cambria Math" w:eastAsiaTheme="minorEastAsia" w:hAnsi="Cambria Math"/>
            <w:color w:val="A6460F" w:themeColor="accent5"/>
            <w:szCs w:val="20"/>
            <w:lang w:val="en-US"/>
          </w:rPr>
          <m:t>0.5</m:t>
        </m:r>
      </m:oMath>
      <w:r w:rsidR="00FA06F2">
        <w:t xml:space="preserve"> for red, </w:t>
      </w:r>
      <m:oMath>
        <m:r>
          <m:rPr>
            <m:sty m:val="bi"/>
          </m:rPr>
          <w:rPr>
            <w:rFonts w:ascii="Cambria Math" w:eastAsiaTheme="minorEastAsia" w:hAnsi="Cambria Math"/>
            <w:color w:val="29769E" w:themeColor="accent1" w:themeTint="BF"/>
            <w:szCs w:val="20"/>
            <w:lang w:val="en-US"/>
          </w:rPr>
          <m:t>0.3</m:t>
        </m:r>
      </m:oMath>
      <w:r w:rsidR="00514F29">
        <w:t xml:space="preserve"> for blue, </w:t>
      </w:r>
      <m:oMath>
        <m:r>
          <m:rPr>
            <m:sty m:val="bi"/>
          </m:rPr>
          <w:rPr>
            <w:rFonts w:ascii="Cambria Math" w:eastAsiaTheme="minorEastAsia" w:hAnsi="Cambria Math"/>
            <w:color w:val="8B9654" w:themeColor="accent6"/>
            <w:szCs w:val="20"/>
            <w:lang w:val="en-US"/>
          </w:rPr>
          <m:t>0.9</m:t>
        </m:r>
      </m:oMath>
      <w:r w:rsidR="00C03EDE">
        <w:t xml:space="preserve"> for green</w:t>
      </w:r>
    </w:p>
    <w:p w14:paraId="4DD26295" w14:textId="126230DF" w:rsidR="00AD2B3A" w:rsidRPr="00AD2B3A" w:rsidRDefault="007426ED" w:rsidP="00D605DE">
      <w:pPr>
        <w:pStyle w:val="Aufzhlung"/>
        <w:spacing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H=red </m:t>
                </m:r>
              </m:e>
            </m:d>
            <m:r>
              <w:rPr>
                <w:rFonts w:ascii="Cambria Math" w:hAnsi="Cambria Math"/>
                <w:lang w:val="en-US"/>
              </w:rPr>
              <m:t xml:space="preserve"> E=tail)= </m:t>
            </m:r>
            <m:f>
              <m:fPr>
                <m:ctrlPr>
                  <w:rPr>
                    <w:rFonts w:ascii="Cambria Math" w:hAnsi="Cambria Math"/>
                    <w:i/>
                    <w:lang w:val="en-US"/>
                  </w:rPr>
                </m:ctrlPr>
              </m:fPr>
              <m:num>
                <m:r>
                  <w:rPr>
                    <w:rFonts w:ascii="Cambria Math" w:hAnsi="Cambria Math"/>
                    <w:lang w:val="en-US"/>
                  </w:rPr>
                  <m:t>P(E=tail|H=red) * P(H=red)</m:t>
                </m:r>
              </m:num>
              <m:den>
                <m:r>
                  <w:rPr>
                    <w:rFonts w:ascii="Cambria Math" w:hAnsi="Cambria Math"/>
                    <w:lang w:val="en-US"/>
                  </w:rPr>
                  <m:t>P(E=tail)</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A6460F" w:themeColor="accent5"/>
                <w:lang w:val="en-US"/>
              </w:rPr>
              <m:t>0.5</m:t>
            </m:r>
            <m:r>
              <m:rPr>
                <m:sty m:val="bi"/>
              </m:rPr>
              <w:rPr>
                <w:rFonts w:ascii="Cambria Math" w:hAnsi="Cambria Math"/>
                <w:color w:val="D98825" w:themeColor="accent4"/>
                <w:lang w:val="en-US"/>
              </w:rPr>
              <m:t xml:space="preserve"> </m:t>
            </m:r>
            <m:r>
              <m:rPr>
                <m:sty m:val="bi"/>
              </m:rPr>
              <w:rPr>
                <w:rFonts w:ascii="Cambria Math" w:hAnsi="Cambria Math"/>
                <w:lang w:val="en-US"/>
              </w:rPr>
              <m:t xml:space="preserve">* </m:t>
            </m:r>
            <m:r>
              <m:rPr>
                <m:sty m:val="bi"/>
              </m:rPr>
              <w:rPr>
                <w:rFonts w:ascii="Cambria Math" w:hAnsi="Cambria Math"/>
                <w:color w:val="D98825" w:themeColor="accent4"/>
                <w:lang w:val="en-US"/>
              </w:rPr>
              <m:t>1/3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BFBC8A" w:themeColor="accent2"/>
                <w:lang w:val="en-US"/>
              </w:rPr>
              <m:t>1/6</m:t>
            </m:r>
          </m:num>
          <m:den>
            <m:r>
              <m:rPr>
                <m:sty m:val="bi"/>
              </m:rPr>
              <w:rPr>
                <w:rFonts w:ascii="Cambria Math" w:hAnsi="Cambria Math"/>
                <w:color w:val="5AAAD3" w:themeColor="accent1" w:themeTint="80"/>
                <w:lang w:val="en-US"/>
              </w:rPr>
              <m:t>17/30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30</m:t>
            </m:r>
          </m:num>
          <m:den>
            <m:r>
              <w:rPr>
                <w:rFonts w:ascii="Cambria Math" w:hAnsi="Cambria Math"/>
                <w:lang w:val="en-US"/>
              </w:rPr>
              <m:t>17*6</m:t>
            </m:r>
          </m:den>
        </m:f>
        <m:r>
          <w:rPr>
            <w:rFonts w:ascii="Cambria Math" w:hAnsi="Cambria Math"/>
            <w:lang w:val="en-US"/>
          </w:rPr>
          <m:t>≈0.294</m:t>
        </m:r>
      </m:oMath>
    </w:p>
    <w:p w14:paraId="3794F96B" w14:textId="1C949DBE" w:rsidR="00AB57F2" w:rsidRPr="00AD2B3A" w:rsidRDefault="007426ED" w:rsidP="00D605DE">
      <w:pPr>
        <w:pStyle w:val="Aufzhlung"/>
        <w:spacing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H=blue </m:t>
                </m:r>
              </m:e>
            </m:d>
            <m:r>
              <w:rPr>
                <w:rFonts w:ascii="Cambria Math" w:hAnsi="Cambria Math"/>
                <w:lang w:val="en-US"/>
              </w:rPr>
              <m:t xml:space="preserve"> E=tail)= </m:t>
            </m:r>
            <m:f>
              <m:fPr>
                <m:ctrlPr>
                  <w:rPr>
                    <w:rFonts w:ascii="Cambria Math" w:hAnsi="Cambria Math"/>
                    <w:i/>
                    <w:lang w:val="en-US"/>
                  </w:rPr>
                </m:ctrlPr>
              </m:fPr>
              <m:num>
                <m:r>
                  <w:rPr>
                    <w:rFonts w:ascii="Cambria Math" w:hAnsi="Cambria Math"/>
                    <w:lang w:val="en-US"/>
                  </w:rPr>
                  <m:t>P(E=tail|H=blue) * P(H=blue)</m:t>
                </m:r>
              </m:num>
              <m:den>
                <m:r>
                  <w:rPr>
                    <w:rFonts w:ascii="Cambria Math" w:hAnsi="Cambria Math"/>
                    <w:lang w:val="en-US"/>
                  </w:rPr>
                  <m:t>P(E=tail)</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0.3</m:t>
            </m:r>
            <m:r>
              <m:rPr>
                <m:sty m:val="bi"/>
              </m:rPr>
              <w:rPr>
                <w:rFonts w:ascii="Cambria Math" w:hAnsi="Cambria Math"/>
                <w:color w:val="A6460F" w:themeColor="accent5"/>
                <w:lang w:val="en-US"/>
              </w:rPr>
              <m:t xml:space="preserve"> </m:t>
            </m:r>
            <m:r>
              <m:rPr>
                <m:sty m:val="bi"/>
              </m:rPr>
              <w:rPr>
                <w:rFonts w:ascii="Cambria Math" w:hAnsi="Cambria Math"/>
                <w:lang w:val="en-US"/>
              </w:rPr>
              <m:t>*</m:t>
            </m:r>
            <m:r>
              <m:rPr>
                <m:sty m:val="bi"/>
              </m:rPr>
              <w:rPr>
                <w:rFonts w:ascii="Cambria Math" w:hAnsi="Cambria Math"/>
                <w:color w:val="A6460F" w:themeColor="accent5"/>
                <w:lang w:val="en-US"/>
              </w:rPr>
              <m:t xml:space="preserve"> </m:t>
            </m:r>
            <m:r>
              <m:rPr>
                <m:sty m:val="bi"/>
              </m:rPr>
              <w:rPr>
                <w:rFonts w:ascii="Cambria Math" w:hAnsi="Cambria Math"/>
                <w:color w:val="D98825" w:themeColor="accent4"/>
                <w:lang w:val="en-US"/>
              </w:rPr>
              <m:t>1/3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F2C12E" w:themeColor="accent3"/>
                <w:lang w:val="en-US"/>
              </w:rPr>
              <m:t>1/10</m:t>
            </m:r>
          </m:num>
          <m:den>
            <m:r>
              <m:rPr>
                <m:sty m:val="bi"/>
              </m:rPr>
              <w:rPr>
                <w:rFonts w:ascii="Cambria Math" w:hAnsi="Cambria Math"/>
                <w:color w:val="5AAAD3" w:themeColor="accent1" w:themeTint="80"/>
                <w:lang w:val="en-US"/>
              </w:rPr>
              <m:t>17/30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30</m:t>
            </m:r>
          </m:num>
          <m:den>
            <m:r>
              <w:rPr>
                <w:rFonts w:ascii="Cambria Math" w:hAnsi="Cambria Math"/>
                <w:lang w:val="en-US"/>
              </w:rPr>
              <m:t>17*10</m:t>
            </m:r>
          </m:den>
        </m:f>
        <m:r>
          <w:rPr>
            <w:rFonts w:ascii="Cambria Math" w:hAnsi="Cambria Math"/>
            <w:lang w:val="en-US"/>
          </w:rPr>
          <m:t>≈0.176</m:t>
        </m:r>
      </m:oMath>
    </w:p>
    <w:p w14:paraId="067B99A4" w14:textId="0451DCFA" w:rsidR="00AB57F2" w:rsidRPr="00AD2B3A" w:rsidRDefault="007426ED" w:rsidP="00D605DE">
      <w:pPr>
        <w:pStyle w:val="Aufzhlung"/>
        <w:spacing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H=green </m:t>
                </m:r>
              </m:e>
            </m:d>
            <m:r>
              <w:rPr>
                <w:rFonts w:ascii="Cambria Math" w:hAnsi="Cambria Math"/>
                <w:lang w:val="en-US"/>
              </w:rPr>
              <m:t xml:space="preserve"> E=tail)= </m:t>
            </m:r>
            <m:f>
              <m:fPr>
                <m:ctrlPr>
                  <w:rPr>
                    <w:rFonts w:ascii="Cambria Math" w:hAnsi="Cambria Math"/>
                    <w:i/>
                    <w:lang w:val="en-US"/>
                  </w:rPr>
                </m:ctrlPr>
              </m:fPr>
              <m:num>
                <m:r>
                  <w:rPr>
                    <w:rFonts w:ascii="Cambria Math" w:hAnsi="Cambria Math"/>
                    <w:lang w:val="en-US"/>
                  </w:rPr>
                  <m:t>P(E=tail|H=green) * P(H=green)</m:t>
                </m:r>
              </m:num>
              <m:den>
                <m:r>
                  <w:rPr>
                    <w:rFonts w:ascii="Cambria Math" w:hAnsi="Cambria Math"/>
                    <w:lang w:val="en-US"/>
                  </w:rPr>
                  <m:t>P(E=tail)</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8B9654" w:themeColor="accent6"/>
                <w:lang w:val="en-US"/>
              </w:rPr>
              <m:t>0.9</m:t>
            </m:r>
            <m:r>
              <m:rPr>
                <m:sty m:val="bi"/>
              </m:rPr>
              <w:rPr>
                <w:rFonts w:ascii="Cambria Math" w:hAnsi="Cambria Math"/>
                <w:color w:val="CA9B0C" w:themeColor="accent3" w:themeShade="BF"/>
                <w:lang w:val="en-US"/>
              </w:rPr>
              <m:t xml:space="preserve"> </m:t>
            </m:r>
            <m:r>
              <m:rPr>
                <m:sty m:val="bi"/>
              </m:rPr>
              <w:rPr>
                <w:rFonts w:ascii="Cambria Math" w:hAnsi="Cambria Math"/>
                <w:lang w:val="en-US"/>
              </w:rPr>
              <m:t>*</m:t>
            </m:r>
            <m:r>
              <m:rPr>
                <m:sty m:val="bi"/>
              </m:rPr>
              <w:rPr>
                <w:rFonts w:ascii="Cambria Math" w:hAnsi="Cambria Math"/>
                <w:color w:val="CA9B0C" w:themeColor="accent3" w:themeShade="BF"/>
                <w:lang w:val="en-US"/>
              </w:rPr>
              <m:t xml:space="preserve"> </m:t>
            </m:r>
            <m:r>
              <m:rPr>
                <m:sty m:val="bi"/>
              </m:rPr>
              <w:rPr>
                <w:rFonts w:ascii="Cambria Math" w:hAnsi="Cambria Math"/>
                <w:color w:val="D98825" w:themeColor="accent4"/>
                <w:lang w:val="en-US"/>
              </w:rPr>
              <m:t>1/3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CA9B0C" w:themeColor="accent3" w:themeShade="BF"/>
                <w:lang w:val="en-US"/>
              </w:rPr>
              <m:t>3/10</m:t>
            </m:r>
          </m:num>
          <m:den>
            <m:r>
              <m:rPr>
                <m:sty m:val="bi"/>
              </m:rPr>
              <w:rPr>
                <w:rFonts w:ascii="Cambria Math" w:hAnsi="Cambria Math"/>
                <w:color w:val="5AAAD3" w:themeColor="accent1" w:themeTint="80"/>
                <w:lang w:val="en-US"/>
              </w:rPr>
              <m:t>17/30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90</m:t>
            </m:r>
          </m:num>
          <m:den>
            <m:r>
              <w:rPr>
                <w:rFonts w:ascii="Cambria Math" w:hAnsi="Cambria Math"/>
                <w:lang w:val="en-US"/>
              </w:rPr>
              <m:t>17*10</m:t>
            </m:r>
          </m:den>
        </m:f>
        <m:r>
          <w:rPr>
            <w:rFonts w:ascii="Cambria Math" w:hAnsi="Cambria Math"/>
            <w:lang w:val="en-US"/>
          </w:rPr>
          <m:t>≈0.529</m:t>
        </m:r>
      </m:oMath>
    </w:p>
    <w:p w14:paraId="70B549D8" w14:textId="31029C2B" w:rsidR="00AD2B3A" w:rsidRDefault="0082690A" w:rsidP="00AD2B3A">
      <w:pPr>
        <w:rPr>
          <w:lang w:val="en-US"/>
        </w:rPr>
      </w:pPr>
      <w:r>
        <w:rPr>
          <w:lang w:val="en-US"/>
        </w:rPr>
        <w:t xml:space="preserve">The result is a </w:t>
      </w:r>
      <w:r w:rsidR="00893885" w:rsidRPr="00040166">
        <w:rPr>
          <w:rStyle w:val="Hervorhebung"/>
        </w:rPr>
        <w:t xml:space="preserve">posterior </w:t>
      </w:r>
      <w:r w:rsidRPr="00040166">
        <w:rPr>
          <w:rStyle w:val="Hervorhebung"/>
        </w:rPr>
        <w:t>distribution</w:t>
      </w:r>
      <w:r w:rsidR="00893885">
        <w:rPr>
          <w:lang w:val="en-US"/>
        </w:rPr>
        <w:t>. It is the result of updating the prior distribution with the evidence / data / observation.</w:t>
      </w:r>
    </w:p>
    <w:p w14:paraId="294B5784" w14:textId="77777777" w:rsidR="0016379B" w:rsidRDefault="0016379B" w:rsidP="00AD2B3A">
      <w:pPr>
        <w:rPr>
          <w:lang w:val="en-US"/>
        </w:rPr>
      </w:pPr>
    </w:p>
    <w:p w14:paraId="75FD7E08" w14:textId="228103A1" w:rsidR="00001DAA" w:rsidRDefault="00001DAA" w:rsidP="00F04760">
      <w:pPr>
        <w:rPr>
          <w:lang w:val="en-US"/>
        </w:rPr>
      </w:pPr>
      <w:r w:rsidRPr="00FE05A7">
        <w:rPr>
          <w:rStyle w:val="Hervorhebung"/>
        </w:rPr>
        <w:t>Example 2:</w:t>
      </w:r>
      <w:r>
        <w:rPr>
          <w:lang w:val="en-US"/>
        </w:rPr>
        <w:t xml:space="preserve"> </w:t>
      </w:r>
      <w:r w:rsidR="00FE05A7">
        <w:rPr>
          <w:lang w:val="en-US"/>
        </w:rPr>
        <w:t xml:space="preserve">If we flip the same coin 3 times and observe </w:t>
      </w:r>
      <w:r w:rsidR="00FE05A7" w:rsidRPr="005657C4">
        <w:rPr>
          <w:rStyle w:val="Hervorhebung"/>
        </w:rPr>
        <w:t>tail, head, head</w:t>
      </w:r>
      <w:r w:rsidR="00FE05A7">
        <w:rPr>
          <w:lang w:val="en-US"/>
        </w:rPr>
        <w:t>. Which coin was drawn?</w:t>
      </w:r>
    </w:p>
    <w:p w14:paraId="740741D2" w14:textId="546F5FBC" w:rsidR="00E054E7" w:rsidRDefault="00E054E7" w:rsidP="00F04760">
      <w:pPr>
        <w:rPr>
          <w:lang w:val="en-US"/>
        </w:rPr>
      </w:pPr>
      <w:r>
        <w:rPr>
          <w:lang w:val="en-US"/>
        </w:rPr>
        <w:t xml:space="preserve">For this example, we need to </w:t>
      </w:r>
      <w:r w:rsidRPr="00FE6BC2">
        <w:rPr>
          <w:rStyle w:val="Hervorhebung"/>
        </w:rPr>
        <w:t>repeatedly apply Bayes rule</w:t>
      </w:r>
      <w:r>
        <w:rPr>
          <w:lang w:val="en-US"/>
        </w:rPr>
        <w:t xml:space="preserve">. We use the first observation to calculate the </w:t>
      </w:r>
      <w:r w:rsidR="00C2535F">
        <w:rPr>
          <w:lang w:val="en-US"/>
        </w:rPr>
        <w:t xml:space="preserve">first </w:t>
      </w:r>
      <w:r>
        <w:rPr>
          <w:lang w:val="en-US"/>
        </w:rPr>
        <w:t>Posterior Distribution. The Post</w:t>
      </w:r>
      <w:r w:rsidR="00FE6BC2">
        <w:rPr>
          <w:lang w:val="en-US"/>
        </w:rPr>
        <w:t>erior then becomes the new Prior</w:t>
      </w:r>
      <w:r w:rsidR="00E9305F">
        <w:rPr>
          <w:lang w:val="en-US"/>
        </w:rPr>
        <w:t xml:space="preserve"> in the second application</w:t>
      </w:r>
      <w:r w:rsidR="00EF3D0C">
        <w:rPr>
          <w:lang w:val="en-US"/>
        </w:rPr>
        <w:t>.</w:t>
      </w:r>
      <w:r w:rsidR="00FE6BC2">
        <w:rPr>
          <w:lang w:val="en-US"/>
        </w:rPr>
        <w:t xml:space="preserve"> </w:t>
      </w:r>
      <w:r w:rsidR="0099518E">
        <w:rPr>
          <w:lang w:val="en-US"/>
        </w:rPr>
        <w:t xml:space="preserve"> To calculate the </w:t>
      </w:r>
      <w:r w:rsidR="006B47EF">
        <w:rPr>
          <w:lang w:val="en-US"/>
        </w:rPr>
        <w:t xml:space="preserve">second </w:t>
      </w:r>
      <w:r w:rsidR="0099518E">
        <w:rPr>
          <w:lang w:val="en-US"/>
        </w:rPr>
        <w:t xml:space="preserve">posterior Distribution </w:t>
      </w:r>
      <w:r w:rsidR="00324CA9">
        <w:rPr>
          <w:lang w:val="en-US"/>
        </w:rPr>
        <w:t>(</w:t>
      </w:r>
      <w:r w:rsidR="00170DF2">
        <w:rPr>
          <w:lang w:val="en-US"/>
        </w:rPr>
        <w:t>getting tail</w:t>
      </w:r>
      <w:r w:rsidR="00324CA9">
        <w:rPr>
          <w:lang w:val="en-US"/>
        </w:rPr>
        <w:t xml:space="preserve"> &amp;</w:t>
      </w:r>
      <w:r w:rsidR="00170DF2">
        <w:rPr>
          <w:lang w:val="en-US"/>
        </w:rPr>
        <w:t xml:space="preserve"> head</w:t>
      </w:r>
      <w:r w:rsidR="00324CA9">
        <w:rPr>
          <w:lang w:val="en-US"/>
        </w:rPr>
        <w:t>)</w:t>
      </w:r>
      <w:r w:rsidR="004729BC">
        <w:rPr>
          <w:lang w:val="en-US"/>
        </w:rPr>
        <w:t>,</w:t>
      </w:r>
      <w:r w:rsidR="00170DF2">
        <w:rPr>
          <w:lang w:val="en-US"/>
        </w:rPr>
        <w:t xml:space="preserve"> we also need to adjust the normalizer with the </w:t>
      </w:r>
      <w:r w:rsidR="0044788C">
        <w:rPr>
          <w:lang w:val="en-US"/>
        </w:rPr>
        <w:t xml:space="preserve">first </w:t>
      </w:r>
      <w:r w:rsidR="00170DF2">
        <w:rPr>
          <w:lang w:val="en-US"/>
        </w:rPr>
        <w:t>posterior.</w:t>
      </w:r>
    </w:p>
    <w:p w14:paraId="0178D7EF" w14:textId="13AC273C" w:rsidR="00F6749F" w:rsidRDefault="00360D64" w:rsidP="00360D64">
      <w:pPr>
        <w:pStyle w:val="Aufzhlung"/>
        <w:numPr>
          <w:ilvl w:val="0"/>
          <w:numId w:val="0"/>
        </w:numPr>
        <w:ind w:left="360" w:hanging="360"/>
        <w:rPr>
          <w:lang w:val="en-US"/>
        </w:rPr>
      </w:pPr>
      <w:r>
        <w:rPr>
          <w:lang w:val="en-US"/>
        </w:rPr>
        <w:t xml:space="preserve">The </w:t>
      </w:r>
      <w:r w:rsidRPr="00360D64">
        <w:rPr>
          <w:rStyle w:val="Hervorhebung"/>
        </w:rPr>
        <w:t>f</w:t>
      </w:r>
      <w:r w:rsidR="00A827D8" w:rsidRPr="00360D64">
        <w:rPr>
          <w:rStyle w:val="Hervorhebung"/>
        </w:rPr>
        <w:t xml:space="preserve">irst </w:t>
      </w:r>
      <w:r w:rsidR="0020676B" w:rsidRPr="00360D64">
        <w:rPr>
          <w:rStyle w:val="Hervorhebung"/>
        </w:rPr>
        <w:t>application</w:t>
      </w:r>
      <w:r w:rsidR="0020676B">
        <w:rPr>
          <w:lang w:val="en-US"/>
        </w:rPr>
        <w:t xml:space="preserve"> is the same as in Example 1.</w:t>
      </w:r>
    </w:p>
    <w:p w14:paraId="631F9F42" w14:textId="77777777" w:rsidR="00C03EDE" w:rsidRPr="00C03EDE" w:rsidRDefault="00C03EDE" w:rsidP="00C03EDE">
      <w:pPr>
        <w:pStyle w:val="berschrift6"/>
        <w:rPr>
          <w:i/>
          <w:color w:val="29769E" w:themeColor="accent1" w:themeTint="BF"/>
          <w:lang w:val="en-US"/>
        </w:rPr>
      </w:pPr>
      <w:r w:rsidRPr="00C03EDE">
        <w:rPr>
          <w:i/>
          <w:color w:val="29769E" w:themeColor="accent1" w:themeTint="BF"/>
          <w:lang w:val="en-US"/>
        </w:rPr>
        <w:t>Second application</w:t>
      </w:r>
    </w:p>
    <w:p w14:paraId="4CDDFEE8" w14:textId="1EB63290" w:rsidR="00C03EDE" w:rsidRPr="00C03EDE" w:rsidRDefault="00C03EDE" w:rsidP="00C03EDE">
      <w:pPr>
        <w:pStyle w:val="ZustzlicherHinweis"/>
        <w:rPr>
          <w:lang w:val="en-US"/>
        </w:rPr>
      </w:pPr>
      <w:r w:rsidRPr="00C03EDE">
        <w:rPr>
          <w:b/>
          <w:bCs/>
        </w:rPr>
        <w:t>Prior:</w:t>
      </w:r>
      <w:r>
        <w:t xml:space="preserve"> </w:t>
      </w:r>
      <m:oMath>
        <m:r>
          <m:rPr>
            <m:sty m:val="bi"/>
          </m:rPr>
          <w:rPr>
            <w:rFonts w:ascii="Cambria Math" w:hAnsi="Cambria Math"/>
            <w:color w:val="A6460F" w:themeColor="accent5"/>
          </w:rPr>
          <m:t>0.294</m:t>
        </m:r>
      </m:oMath>
      <w:r w:rsidRPr="005E2AB8">
        <w:rPr>
          <w:color w:val="EE8549" w:themeColor="accent5" w:themeTint="99"/>
        </w:rPr>
        <w:t xml:space="preserve"> </w:t>
      </w:r>
      <w:r>
        <w:t xml:space="preserve">for red, </w:t>
      </w:r>
      <m:oMath>
        <m:r>
          <m:rPr>
            <m:sty m:val="bi"/>
          </m:rPr>
          <w:rPr>
            <w:rFonts w:ascii="Cambria Math" w:hAnsi="Cambria Math"/>
            <w:color w:val="44546A" w:themeColor="text2"/>
          </w:rPr>
          <m:t>0.176</m:t>
        </m:r>
      </m:oMath>
      <w:r w:rsidRPr="00302EC0">
        <w:t xml:space="preserve"> </w:t>
      </w:r>
      <w:r>
        <w:t xml:space="preserve">for blue, </w:t>
      </w:r>
      <m:oMath>
        <m:r>
          <m:rPr>
            <m:sty m:val="bi"/>
          </m:rPr>
          <w:rPr>
            <w:rFonts w:ascii="Cambria Math" w:hAnsi="Cambria Math"/>
            <w:color w:val="8B9654" w:themeColor="accent6"/>
          </w:rPr>
          <m:t>0.529</m:t>
        </m:r>
      </m:oMath>
      <w:r w:rsidRPr="003B3340">
        <w:rPr>
          <w:color w:val="8B9654" w:themeColor="accent6"/>
        </w:rPr>
        <w:t xml:space="preserve"> </w:t>
      </w:r>
      <w:r>
        <w:t xml:space="preserve">for green, </w:t>
      </w:r>
      <w:r w:rsidRPr="00C03EDE">
        <w:rPr>
          <w:b/>
          <w:bCs/>
        </w:rPr>
        <w:t>Likelihood:</w:t>
      </w:r>
      <w:r>
        <w:t xml:space="preserve"> </w:t>
      </w:r>
      <m:oMath>
        <m:r>
          <m:rPr>
            <m:sty m:val="bi"/>
          </m:rPr>
          <w:rPr>
            <w:rFonts w:ascii="Cambria Math" w:hAnsi="Cambria Math"/>
            <w:color w:val="D98825" w:themeColor="accent4"/>
          </w:rPr>
          <m:t>0.5</m:t>
        </m:r>
      </m:oMath>
      <w:r w:rsidRPr="00723304">
        <w:rPr>
          <w:color w:val="D98825" w:themeColor="accent4"/>
        </w:rPr>
        <w:t xml:space="preserve"> </w:t>
      </w:r>
      <w:r>
        <w:t xml:space="preserve">for red, </w:t>
      </w:r>
      <m:oMath>
        <m:r>
          <m:rPr>
            <m:sty m:val="bi"/>
          </m:rPr>
          <w:rPr>
            <w:rFonts w:ascii="Cambria Math" w:hAnsi="Cambria Math"/>
            <w:color w:val="5AAAD3" w:themeColor="accent1" w:themeTint="80"/>
          </w:rPr>
          <m:t>0.7</m:t>
        </m:r>
      </m:oMath>
      <w:r>
        <w:t xml:space="preserve"> for blue, </w:t>
      </w:r>
      <m:oMath>
        <m:r>
          <m:rPr>
            <m:sty m:val="bi"/>
          </m:rPr>
          <w:rPr>
            <w:rFonts w:ascii="Cambria Math" w:hAnsi="Cambria Math"/>
            <w:color w:val="BFBC8A" w:themeColor="accent2"/>
          </w:rPr>
          <m:t>0.1</m:t>
        </m:r>
      </m:oMath>
      <w:r w:rsidRPr="00723304">
        <w:rPr>
          <w:color w:val="BFBC8A" w:themeColor="accent2"/>
        </w:rPr>
        <w:t xml:space="preserve"> </w:t>
      </w:r>
      <w:r>
        <w:t>for green</w:t>
      </w:r>
    </w:p>
    <w:p w14:paraId="116E4E82" w14:textId="68820193" w:rsidR="00360D64" w:rsidRPr="001C7CDF" w:rsidRDefault="007426ED" w:rsidP="00A45D8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H=red </m:t>
                </m:r>
              </m:e>
            </m:d>
            <m:r>
              <w:rPr>
                <w:rFonts w:ascii="Cambria Math" w:hAnsi="Cambria Math"/>
                <w:lang w:val="en-US"/>
              </w:rPr>
              <m:t xml:space="preserve"> E=head)= </m:t>
            </m:r>
            <m:f>
              <m:fPr>
                <m:ctrlPr>
                  <w:rPr>
                    <w:rFonts w:ascii="Cambria Math" w:hAnsi="Cambria Math"/>
                    <w:i/>
                    <w:lang w:val="en-US"/>
                  </w:rPr>
                </m:ctrlPr>
              </m:fPr>
              <m:num>
                <m:r>
                  <w:rPr>
                    <w:rFonts w:ascii="Cambria Math" w:hAnsi="Cambria Math"/>
                    <w:lang w:val="en-US"/>
                  </w:rPr>
                  <m:t xml:space="preserve">P(E=head|H=red) * </m:t>
                </m:r>
                <m:r>
                  <m:rPr>
                    <m:sty m:val="bi"/>
                  </m:rPr>
                  <w:rPr>
                    <w:rFonts w:ascii="Cambria Math" w:hAnsi="Cambria Math"/>
                    <w:color w:val="A6460F" w:themeColor="accent5"/>
                    <w:lang w:val="en-US"/>
                  </w:rPr>
                  <m:t>0.294</m:t>
                </m:r>
              </m:num>
              <m:den>
                <m:r>
                  <w:rPr>
                    <w:rFonts w:ascii="Cambria Math" w:hAnsi="Cambria Math"/>
                    <w:lang w:val="en-US"/>
                  </w:rPr>
                  <m:t>P(E=head)</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D98825" w:themeColor="accent4"/>
                <w:lang w:val="en-US"/>
              </w:rPr>
              <m:t>0.5</m:t>
            </m:r>
            <m:r>
              <w:rPr>
                <w:rFonts w:ascii="Cambria Math" w:hAnsi="Cambria Math"/>
                <w:lang w:val="en-US"/>
              </w:rPr>
              <m:t xml:space="preserve"> * </m:t>
            </m:r>
            <m:r>
              <m:rPr>
                <m:sty m:val="bi"/>
              </m:rPr>
              <w:rPr>
                <w:rFonts w:ascii="Cambria Math" w:hAnsi="Cambria Math"/>
                <w:color w:val="A6460F" w:themeColor="accent5"/>
                <w:lang w:val="en-US"/>
              </w:rPr>
              <m:t>0.294</m:t>
            </m:r>
          </m:num>
          <m:den>
            <m:r>
              <m:rPr>
                <m:sty m:val="bi"/>
              </m:rPr>
              <w:rPr>
                <w:rFonts w:ascii="Cambria Math" w:hAnsi="Cambria Math"/>
                <w:color w:val="A6460F" w:themeColor="accent5"/>
                <w:lang w:val="en-US"/>
              </w:rPr>
              <m:t>0.294</m:t>
            </m:r>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 xml:space="preserve"> +</m:t>
            </m:r>
            <m:r>
              <m:rPr>
                <m:sty m:val="bi"/>
              </m:rPr>
              <w:rPr>
                <w:rFonts w:ascii="Cambria Math" w:hAnsi="Cambria Math"/>
                <w:color w:val="44546A" w:themeColor="text2"/>
                <w:lang w:val="en-US"/>
              </w:rPr>
              <m:t>0.176</m:t>
            </m:r>
            <m:r>
              <w:rPr>
                <w:rFonts w:ascii="Cambria Math" w:hAnsi="Cambria Math"/>
                <w:lang w:val="en-US"/>
              </w:rPr>
              <m:t>*</m:t>
            </m:r>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8B9654" w:themeColor="accent6"/>
                <w:lang w:val="en-US"/>
              </w:rPr>
              <m:t>0.529</m:t>
            </m:r>
            <m:r>
              <w:rPr>
                <w:rFonts w:ascii="Cambria Math" w:hAnsi="Cambria Math"/>
                <w:lang w:val="en-US"/>
              </w:rPr>
              <m:t>*</m:t>
            </m:r>
            <m:r>
              <m:rPr>
                <m:sty m:val="bi"/>
              </m:rPr>
              <w:rPr>
                <w:rFonts w:ascii="Cambria Math" w:hAnsi="Cambria Math"/>
                <w:color w:val="BFBC8A" w:themeColor="accent2"/>
                <w:lang w:val="en-US"/>
              </w:rPr>
              <m:t>0.1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0.147</m:t>
            </m:r>
          </m:num>
          <m:den>
            <m:r>
              <w:rPr>
                <w:rFonts w:ascii="Cambria Math" w:hAnsi="Cambria Math"/>
                <w:lang w:val="en-US"/>
              </w:rPr>
              <m:t>0.323</m:t>
            </m:r>
          </m:den>
        </m:f>
        <m:r>
          <w:rPr>
            <w:rFonts w:ascii="Cambria Math" w:hAnsi="Cambria Math"/>
            <w:lang w:val="en-US"/>
          </w:rPr>
          <m:t>≈0.455</m:t>
        </m:r>
      </m:oMath>
    </w:p>
    <w:p w14:paraId="081FC123" w14:textId="5D2F7789" w:rsidR="0095732E" w:rsidRPr="001C7CDF" w:rsidRDefault="007426ED" w:rsidP="00A45D8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H=blue </m:t>
                </m:r>
              </m:e>
            </m:d>
            <m:r>
              <w:rPr>
                <w:rFonts w:ascii="Cambria Math" w:hAnsi="Cambria Math"/>
                <w:lang w:val="en-US"/>
              </w:rPr>
              <m:t xml:space="preserve"> E=head)= </m:t>
            </m:r>
            <m:f>
              <m:fPr>
                <m:ctrlPr>
                  <w:rPr>
                    <w:rFonts w:ascii="Cambria Math" w:hAnsi="Cambria Math"/>
                    <w:i/>
                    <w:lang w:val="en-US"/>
                  </w:rPr>
                </m:ctrlPr>
              </m:fPr>
              <m:num>
                <m:r>
                  <w:rPr>
                    <w:rFonts w:ascii="Cambria Math" w:hAnsi="Cambria Math"/>
                    <w:lang w:val="en-US"/>
                  </w:rPr>
                  <m:t>P(E=head|H=blue)*</m:t>
                </m:r>
                <m:r>
                  <m:rPr>
                    <m:sty m:val="bi"/>
                  </m:rPr>
                  <w:rPr>
                    <w:rFonts w:ascii="Cambria Math" w:hAnsi="Cambria Math"/>
                    <w:color w:val="44546A" w:themeColor="text2"/>
                    <w:lang w:val="en-US"/>
                  </w:rPr>
                  <m:t>0.176</m:t>
                </m:r>
              </m:num>
              <m:den>
                <m:r>
                  <w:rPr>
                    <w:rFonts w:ascii="Cambria Math" w:hAnsi="Cambria Math"/>
                    <w:lang w:val="en-US"/>
                  </w:rPr>
                  <m:t>P(E=head)</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44546A" w:themeColor="text2"/>
                <w:lang w:val="en-US"/>
              </w:rPr>
              <m:t>0.176</m:t>
            </m:r>
          </m:num>
          <m:den>
            <m:r>
              <m:rPr>
                <m:sty m:val="bi"/>
              </m:rPr>
              <w:rPr>
                <w:rFonts w:ascii="Cambria Math" w:hAnsi="Cambria Math"/>
                <w:color w:val="A6460F" w:themeColor="accent5"/>
                <w:lang w:val="en-US"/>
              </w:rPr>
              <m:t>0.294</m:t>
            </m:r>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 xml:space="preserve"> +</m:t>
            </m:r>
            <m:r>
              <m:rPr>
                <m:sty m:val="bi"/>
              </m:rPr>
              <w:rPr>
                <w:rFonts w:ascii="Cambria Math" w:hAnsi="Cambria Math"/>
                <w:color w:val="44546A" w:themeColor="text2"/>
                <w:lang w:val="en-US"/>
              </w:rPr>
              <m:t>0.176</m:t>
            </m:r>
            <m:r>
              <w:rPr>
                <w:rFonts w:ascii="Cambria Math" w:hAnsi="Cambria Math"/>
                <w:lang w:val="en-US"/>
              </w:rPr>
              <m:t>*</m:t>
            </m:r>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8B9654" w:themeColor="accent6"/>
                <w:lang w:val="en-US"/>
              </w:rPr>
              <m:t>0.529</m:t>
            </m:r>
            <m:r>
              <w:rPr>
                <w:rFonts w:ascii="Cambria Math" w:hAnsi="Cambria Math"/>
                <w:lang w:val="en-US"/>
              </w:rPr>
              <m:t>*</m:t>
            </m:r>
            <m:r>
              <m:rPr>
                <m:sty m:val="bi"/>
              </m:rPr>
              <w:rPr>
                <w:rFonts w:ascii="Cambria Math" w:hAnsi="Cambria Math"/>
                <w:color w:val="BFBC8A" w:themeColor="accent2"/>
                <w:lang w:val="en-US"/>
              </w:rPr>
              <m:t>0.1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0.123</m:t>
            </m:r>
          </m:num>
          <m:den>
            <m:r>
              <w:rPr>
                <w:rFonts w:ascii="Cambria Math" w:hAnsi="Cambria Math"/>
                <w:lang w:val="en-US"/>
              </w:rPr>
              <m:t>0.323</m:t>
            </m:r>
          </m:den>
        </m:f>
        <m:r>
          <w:rPr>
            <w:rFonts w:ascii="Cambria Math" w:hAnsi="Cambria Math"/>
            <w:lang w:val="en-US"/>
          </w:rPr>
          <m:t>≈0.381</m:t>
        </m:r>
      </m:oMath>
    </w:p>
    <w:p w14:paraId="3AE8124B" w14:textId="61048BEB" w:rsidR="00360D64" w:rsidRDefault="007426ED" w:rsidP="00A45D8D">
      <w:pPr>
        <w:pStyle w:val="Aufzhlung"/>
        <w:spacing w:line="360" w:lineRule="auto"/>
        <w:rPr>
          <w:lang w:val="en-US"/>
        </w:rPr>
      </w:pPr>
      <m:oMath>
        <m:func>
          <m:funcPr>
            <m:ctrlPr>
              <w:rPr>
                <w:rFonts w:ascii="Cambria Math" w:hAnsi="Cambria Math"/>
                <w:lang w:val="en-US"/>
              </w:rPr>
            </m:ctrlPr>
          </m:funcPr>
          <m:fName>
            <m:r>
              <m:rPr>
                <m:sty m:val="p"/>
              </m:rPr>
              <w:rPr>
                <w:rFonts w:ascii="Cambria Math" w:hAnsi="Cambria Math"/>
                <w:lang w:val="en-US"/>
              </w:rPr>
              <m:t>P</m:t>
            </m:r>
          </m:fName>
          <m:e>
            <m:d>
              <m:dPr>
                <m:endChr m:val="|"/>
                <m:ctrlPr>
                  <w:rPr>
                    <w:rFonts w:ascii="Cambria Math" w:hAnsi="Cambria Math"/>
                    <w:lang w:val="en-US"/>
                  </w:rPr>
                </m:ctrlPr>
              </m:dPr>
              <m:e>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 xml:space="preserve"> </m:t>
                </m:r>
              </m:e>
            </m:d>
            <m:r>
              <m:rPr>
                <m:sty m:val="p"/>
              </m:rPr>
              <w:rPr>
                <w:rFonts w:ascii="Cambria Math" w:hAnsi="Cambria Math"/>
                <w:lang w:val="en-US"/>
              </w:rPr>
              <m:t xml:space="preserve"> </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m:t>
                </m:r>
                <m:r>
                  <m:rPr>
                    <m:sty m:val="bi"/>
                  </m:rPr>
                  <w:rPr>
                    <w:rFonts w:ascii="Cambria Math" w:hAnsi="Cambria Math"/>
                    <w:color w:val="8B9654" w:themeColor="accent6"/>
                    <w:lang w:val="en-US"/>
                  </w:rPr>
                  <m:t>0.</m:t>
                </m:r>
                <m:r>
                  <m:rPr>
                    <m:sty m:val="b"/>
                  </m:rPr>
                  <w:rPr>
                    <w:rFonts w:ascii="Cambria Math" w:hAnsi="Cambria Math"/>
                    <w:color w:val="8B9654" w:themeColor="accent6"/>
                    <w:lang w:val="en-US"/>
                  </w:rPr>
                  <m:t>529</m:t>
                </m:r>
              </m:num>
              <m:den>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m:t>
                </m:r>
              </m:den>
            </m:f>
          </m:e>
        </m:func>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0.1*</m:t>
            </m:r>
            <m:r>
              <m:rPr>
                <m:sty m:val="b"/>
              </m:rPr>
              <w:rPr>
                <w:rFonts w:ascii="Cambria Math" w:hAnsi="Cambria Math"/>
                <w:color w:val="8B9654" w:themeColor="accent6"/>
                <w:lang w:val="en-US"/>
              </w:rPr>
              <m:t>0.529</m:t>
            </m:r>
          </m:num>
          <m:den>
            <m:r>
              <m:rPr>
                <m:sty m:val="bi"/>
              </m:rPr>
              <w:rPr>
                <w:rFonts w:ascii="Cambria Math" w:hAnsi="Cambria Math"/>
                <w:color w:val="A6460F" w:themeColor="accent5"/>
                <w:lang w:val="en-US"/>
              </w:rPr>
              <m:t>0.294</m:t>
            </m:r>
            <m:r>
              <m:rPr>
                <m:sty m:val="p"/>
              </m:rPr>
              <w:rPr>
                <w:rFonts w:ascii="Cambria Math" w:hAnsi="Cambria Math"/>
                <w:lang w:val="en-US"/>
              </w:rPr>
              <m:t>*</m:t>
            </m:r>
            <m:r>
              <m:rPr>
                <m:sty m:val="b"/>
              </m:rPr>
              <w:rPr>
                <w:rFonts w:ascii="Cambria Math" w:hAnsi="Cambria Math"/>
                <w:color w:val="D98825" w:themeColor="accent4"/>
                <w:lang w:val="en-US"/>
              </w:rPr>
              <m:t>0.5</m:t>
            </m:r>
            <m:r>
              <m:rPr>
                <m:sty m:val="p"/>
              </m:rPr>
              <w:rPr>
                <w:rFonts w:ascii="Cambria Math" w:hAnsi="Cambria Math"/>
                <w:lang w:val="en-US"/>
              </w:rPr>
              <m:t xml:space="preserve"> +</m:t>
            </m:r>
            <m:r>
              <m:rPr>
                <m:sty m:val="bi"/>
              </m:rPr>
              <w:rPr>
                <w:rFonts w:ascii="Cambria Math" w:hAnsi="Cambria Math"/>
                <w:color w:val="44546A" w:themeColor="text2"/>
                <w:lang w:val="en-US"/>
              </w:rPr>
              <m:t>0.176</m:t>
            </m:r>
            <m:r>
              <m:rPr>
                <m:sty m:val="p"/>
              </m:rPr>
              <w:rPr>
                <w:rFonts w:ascii="Cambria Math" w:hAnsi="Cambria Math"/>
                <w:lang w:val="en-US"/>
              </w:rPr>
              <m:t>*</m:t>
            </m:r>
            <m:r>
              <m:rPr>
                <m:sty m:val="b"/>
              </m:rPr>
              <w:rPr>
                <w:rFonts w:ascii="Cambria Math" w:hAnsi="Cambria Math"/>
                <w:color w:val="5AAAD3" w:themeColor="accent1" w:themeTint="80"/>
                <w:lang w:val="en-US"/>
              </w:rPr>
              <m:t>0.7</m:t>
            </m:r>
            <m:r>
              <m:rPr>
                <m:sty m:val="p"/>
              </m:rPr>
              <w:rPr>
                <w:rFonts w:ascii="Cambria Math" w:hAnsi="Cambria Math"/>
                <w:lang w:val="en-US"/>
              </w:rPr>
              <m:t>+</m:t>
            </m:r>
            <m:r>
              <m:rPr>
                <m:sty m:val="bi"/>
              </m:rPr>
              <w:rPr>
                <w:rFonts w:ascii="Cambria Math" w:hAnsi="Cambria Math"/>
                <w:color w:val="8B9654" w:themeColor="accent6"/>
                <w:lang w:val="en-US"/>
              </w:rPr>
              <m:t>0.529</m:t>
            </m:r>
            <m:r>
              <m:rPr>
                <m:sty m:val="p"/>
              </m:rPr>
              <w:rPr>
                <w:rFonts w:ascii="Cambria Math" w:hAnsi="Cambria Math"/>
                <w:lang w:val="en-US"/>
              </w:rPr>
              <m:t>*</m:t>
            </m:r>
            <m:r>
              <m:rPr>
                <m:sty m:val="b"/>
              </m:rPr>
              <w:rPr>
                <w:rFonts w:ascii="Cambria Math" w:hAnsi="Cambria Math"/>
                <w:color w:val="BFBC8A" w:themeColor="accent2"/>
                <w:lang w:val="en-US"/>
              </w:rPr>
              <m:t>0.1</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0.0529</m:t>
            </m:r>
          </m:num>
          <m:den>
            <m:r>
              <m:rPr>
                <m:sty m:val="p"/>
              </m:rPr>
              <w:rPr>
                <w:rFonts w:ascii="Cambria Math" w:hAnsi="Cambria Math"/>
                <w:lang w:val="en-US"/>
              </w:rPr>
              <m:t>0.323</m:t>
            </m:r>
          </m:den>
        </m:f>
        <m:r>
          <m:rPr>
            <m:sty m:val="p"/>
          </m:rPr>
          <w:rPr>
            <w:rFonts w:ascii="Cambria Math" w:hAnsi="Cambria Math"/>
            <w:lang w:val="en-US"/>
          </w:rPr>
          <m:t>≈0.163</m:t>
        </m:r>
      </m:oMath>
      <w:r w:rsidR="00215E78">
        <w:rPr>
          <w:lang w:val="en-US"/>
        </w:rPr>
        <w:t xml:space="preserve"> </w:t>
      </w:r>
    </w:p>
    <w:p w14:paraId="066FBDAB" w14:textId="2757F653" w:rsidR="007A45A6" w:rsidRPr="00C03EDE" w:rsidRDefault="007A45A6" w:rsidP="007A45A6">
      <w:pPr>
        <w:pStyle w:val="berschrift6"/>
        <w:rPr>
          <w:i/>
          <w:color w:val="29769E" w:themeColor="accent1" w:themeTint="BF"/>
          <w:lang w:val="en-US"/>
        </w:rPr>
      </w:pPr>
      <w:r>
        <w:rPr>
          <w:i/>
          <w:color w:val="29769E" w:themeColor="accent1" w:themeTint="BF"/>
          <w:lang w:val="en-US"/>
        </w:rPr>
        <w:t>Third</w:t>
      </w:r>
      <w:r w:rsidRPr="00C03EDE">
        <w:rPr>
          <w:i/>
          <w:color w:val="29769E" w:themeColor="accent1" w:themeTint="BF"/>
          <w:lang w:val="en-US"/>
        </w:rPr>
        <w:t xml:space="preserve"> application</w:t>
      </w:r>
    </w:p>
    <w:p w14:paraId="07CBF868" w14:textId="4E2685B8" w:rsidR="007A45A6" w:rsidRPr="00C03EDE" w:rsidRDefault="007A45A6" w:rsidP="007A45A6">
      <w:pPr>
        <w:pStyle w:val="ZustzlicherHinweis"/>
        <w:rPr>
          <w:lang w:val="en-US"/>
        </w:rPr>
      </w:pPr>
      <w:r w:rsidRPr="00C03EDE">
        <w:rPr>
          <w:b/>
          <w:bCs/>
        </w:rPr>
        <w:t>Prior:</w:t>
      </w:r>
      <w:r>
        <w:t xml:space="preserve"> </w:t>
      </w:r>
      <m:oMath>
        <m:r>
          <m:rPr>
            <m:sty m:val="bi"/>
          </m:rPr>
          <w:rPr>
            <w:rFonts w:ascii="Cambria Math" w:hAnsi="Cambria Math"/>
            <w:color w:val="A6460F" w:themeColor="accent5"/>
          </w:rPr>
          <m:t>0.455</m:t>
        </m:r>
      </m:oMath>
      <w:r>
        <w:t xml:space="preserve"> for red, </w:t>
      </w:r>
      <m:oMath>
        <m:r>
          <m:rPr>
            <m:sty m:val="bi"/>
          </m:rPr>
          <w:rPr>
            <w:rFonts w:ascii="Cambria Math" w:hAnsi="Cambria Math"/>
            <w:color w:val="44546A" w:themeColor="text2"/>
          </w:rPr>
          <m:t>0.381</m:t>
        </m:r>
      </m:oMath>
      <w:r>
        <w:t xml:space="preserve"> for blue, </w:t>
      </w:r>
      <m:oMath>
        <m:r>
          <m:rPr>
            <m:sty m:val="bi"/>
          </m:rPr>
          <w:rPr>
            <w:rFonts w:ascii="Cambria Math" w:hAnsi="Cambria Math"/>
            <w:color w:val="8B9654" w:themeColor="accent6"/>
          </w:rPr>
          <m:t>0.163</m:t>
        </m:r>
      </m:oMath>
      <w:r>
        <w:t xml:space="preserve"> for green, </w:t>
      </w:r>
      <w:r w:rsidRPr="00C03EDE">
        <w:rPr>
          <w:b/>
          <w:bCs/>
        </w:rPr>
        <w:t>Likelihood:</w:t>
      </w:r>
      <w:r>
        <w:t xml:space="preserve"> </w:t>
      </w:r>
      <m:oMath>
        <m:r>
          <m:rPr>
            <m:sty m:val="bi"/>
          </m:rPr>
          <w:rPr>
            <w:rFonts w:ascii="Cambria Math" w:hAnsi="Cambria Math"/>
            <w:color w:val="D98825" w:themeColor="accent4"/>
          </w:rPr>
          <m:t>0.5</m:t>
        </m:r>
      </m:oMath>
      <w:r>
        <w:t xml:space="preserve"> for red, </w:t>
      </w:r>
      <m:oMath>
        <m:r>
          <m:rPr>
            <m:sty m:val="bi"/>
          </m:rPr>
          <w:rPr>
            <w:rFonts w:ascii="Cambria Math" w:hAnsi="Cambria Math"/>
            <w:color w:val="5AAAD3" w:themeColor="accent1" w:themeTint="80"/>
          </w:rPr>
          <m:t>0.7</m:t>
        </m:r>
      </m:oMath>
      <w:r w:rsidRPr="00947F04">
        <w:rPr>
          <w:b/>
          <w:color w:val="5AAAD3" w:themeColor="accent1" w:themeTint="80"/>
        </w:rPr>
        <w:t xml:space="preserve"> </w:t>
      </w:r>
      <w:r>
        <w:t xml:space="preserve">for blue, </w:t>
      </w:r>
      <m:oMath>
        <m:r>
          <m:rPr>
            <m:sty m:val="bi"/>
          </m:rPr>
          <w:rPr>
            <w:rFonts w:ascii="Cambria Math" w:hAnsi="Cambria Math"/>
            <w:color w:val="BFBC8A" w:themeColor="accent2"/>
          </w:rPr>
          <m:t>0.1</m:t>
        </m:r>
      </m:oMath>
      <w:r w:rsidRPr="0058261A">
        <w:rPr>
          <w:b/>
          <w:color w:val="BFBC8A" w:themeColor="accent2"/>
        </w:rPr>
        <w:t xml:space="preserve"> </w:t>
      </w:r>
      <w:r>
        <w:t>for green</w:t>
      </w:r>
    </w:p>
    <w:p w14:paraId="3705527F" w14:textId="7B9653D3" w:rsidR="007A45A6" w:rsidRPr="001C7CDF" w:rsidRDefault="007426ED" w:rsidP="0023459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 xml:space="preserve">H=red </m:t>
                </m:r>
              </m:e>
            </m:d>
            <m:r>
              <w:rPr>
                <w:rFonts w:ascii="Cambria Math" w:hAnsi="Cambria Math"/>
                <w:lang w:val="en-US"/>
              </w:rPr>
              <m:t xml:space="preserve"> E=head)= </m:t>
            </m:r>
            <m:f>
              <m:fPr>
                <m:ctrlPr>
                  <w:rPr>
                    <w:rFonts w:ascii="Cambria Math" w:hAnsi="Cambria Math"/>
                    <w:i/>
                    <w:lang w:val="en-US"/>
                  </w:rPr>
                </m:ctrlPr>
              </m:fPr>
              <m:num>
                <m:r>
                  <w:rPr>
                    <w:rFonts w:ascii="Cambria Math" w:hAnsi="Cambria Math"/>
                    <w:lang w:val="en-US"/>
                  </w:rPr>
                  <m:t>P(E=head|H=red)*</m:t>
                </m:r>
                <m:r>
                  <m:rPr>
                    <m:sty m:val="bi"/>
                  </m:rPr>
                  <w:rPr>
                    <w:rFonts w:ascii="Cambria Math" w:hAnsi="Cambria Math"/>
                    <w:color w:val="A6460F" w:themeColor="accent5"/>
                    <w:lang w:val="en-US"/>
                  </w:rPr>
                  <m:t>0.455</m:t>
                </m:r>
              </m:num>
              <m:den>
                <m:r>
                  <w:rPr>
                    <w:rFonts w:ascii="Cambria Math" w:hAnsi="Cambria Math"/>
                    <w:lang w:val="en-US"/>
                  </w:rPr>
                  <m:t>P(E=head)</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D98825" w:themeColor="accent4"/>
                <w:lang w:val="en-US"/>
              </w:rPr>
              <m:t>0.5</m:t>
            </m:r>
            <m:r>
              <w:rPr>
                <w:rFonts w:ascii="Cambria Math" w:hAnsi="Cambria Math"/>
                <w:lang w:val="en-US"/>
              </w:rPr>
              <m:t>*</m:t>
            </m:r>
            <m:r>
              <m:rPr>
                <m:sty m:val="bi"/>
              </m:rPr>
              <w:rPr>
                <w:rFonts w:ascii="Cambria Math" w:hAnsi="Cambria Math"/>
                <w:color w:val="A6460F" w:themeColor="accent5"/>
                <w:lang w:val="en-US"/>
              </w:rPr>
              <m:t>0.455</m:t>
            </m:r>
          </m:num>
          <m:den>
            <m:r>
              <m:rPr>
                <m:sty m:val="bi"/>
              </m:rPr>
              <w:rPr>
                <w:rFonts w:ascii="Cambria Math" w:hAnsi="Cambria Math"/>
                <w:color w:val="A6460F" w:themeColor="accent5"/>
                <w:lang w:val="en-US"/>
              </w:rPr>
              <m:t>0.455</m:t>
            </m:r>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 xml:space="preserve"> +</m:t>
            </m:r>
            <m:r>
              <m:rPr>
                <m:sty m:val="bi"/>
              </m:rPr>
              <w:rPr>
                <w:rFonts w:ascii="Cambria Math" w:hAnsi="Cambria Math"/>
                <w:color w:val="44546A" w:themeColor="text2"/>
                <w:lang w:val="en-US"/>
              </w:rPr>
              <m:t>0.381</m:t>
            </m:r>
            <m:r>
              <w:rPr>
                <w:rFonts w:ascii="Cambria Math" w:hAnsi="Cambria Math"/>
                <w:lang w:val="en-US"/>
              </w:rPr>
              <m:t>*</m:t>
            </m:r>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8B9654" w:themeColor="accent6"/>
                <w:lang w:val="en-US"/>
              </w:rPr>
              <m:t>0.163</m:t>
            </m:r>
            <m:r>
              <w:rPr>
                <w:rFonts w:ascii="Cambria Math" w:hAnsi="Cambria Math"/>
                <w:lang w:val="en-US"/>
              </w:rPr>
              <m:t>*</m:t>
            </m:r>
            <m:r>
              <m:rPr>
                <m:sty m:val="bi"/>
              </m:rPr>
              <w:rPr>
                <w:rFonts w:ascii="Cambria Math" w:hAnsi="Cambria Math"/>
                <w:color w:val="BFBC8A" w:themeColor="accent2"/>
                <w:lang w:val="en-US"/>
              </w:rPr>
              <m:t>0.1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0.228</m:t>
            </m:r>
          </m:num>
          <m:den>
            <m:r>
              <w:rPr>
                <w:rFonts w:ascii="Cambria Math" w:hAnsi="Cambria Math"/>
                <w:lang w:val="en-US"/>
              </w:rPr>
              <m:t>0.510</m:t>
            </m:r>
          </m:den>
        </m:f>
        <m:r>
          <w:rPr>
            <w:rFonts w:ascii="Cambria Math" w:hAnsi="Cambria Math"/>
            <w:lang w:val="en-US"/>
          </w:rPr>
          <m:t>≈0.444</m:t>
        </m:r>
      </m:oMath>
    </w:p>
    <w:p w14:paraId="623AAC20" w14:textId="460E76DB" w:rsidR="007A45A6" w:rsidRPr="001C7CDF" w:rsidRDefault="007426ED" w:rsidP="0023459D">
      <w:pPr>
        <w:pStyle w:val="Aufzhlung"/>
        <w:spacing w:line="360" w:lineRule="auto"/>
        <w:rPr>
          <w:color w:val="FF0000"/>
          <w:lang w:val="en-US"/>
        </w:rPr>
      </w:pPr>
      <m:oMath>
        <m:func>
          <m:funcPr>
            <m:ctrlPr>
              <w:rPr>
                <w:rFonts w:ascii="Cambria Math" w:hAnsi="Cambria Math"/>
                <w:bCs/>
                <w:i/>
                <w:lang w:val="en-US"/>
              </w:rPr>
            </m:ctrlPr>
          </m:funcPr>
          <m:fName>
            <m:r>
              <m:rPr>
                <m:sty m:val="p"/>
              </m:rPr>
              <w:rPr>
                <w:rFonts w:ascii="Cambria Math" w:hAnsi="Cambria Math"/>
                <w:lang w:val="en-US"/>
              </w:rPr>
              <m:t>P</m:t>
            </m:r>
          </m:fName>
          <m:e>
            <m:d>
              <m:dPr>
                <m:endChr m:val="|"/>
                <m:ctrlPr>
                  <w:rPr>
                    <w:rFonts w:ascii="Cambria Math" w:hAnsi="Cambria Math"/>
                    <w:bCs/>
                    <w:i/>
                    <w:lang w:val="en-US"/>
                  </w:rPr>
                </m:ctrlPr>
              </m:dPr>
              <m:e>
                <m:r>
                  <w:rPr>
                    <w:rFonts w:ascii="Cambria Math" w:hAnsi="Cambria Math"/>
                    <w:lang w:val="en-US"/>
                  </w:rPr>
                  <m:t xml:space="preserve">H=blue </m:t>
                </m:r>
              </m:e>
            </m:d>
            <m:r>
              <w:rPr>
                <w:rFonts w:ascii="Cambria Math" w:hAnsi="Cambria Math"/>
                <w:lang w:val="en-US"/>
              </w:rPr>
              <m:t xml:space="preserve"> E=head)= </m:t>
            </m:r>
            <m:f>
              <m:fPr>
                <m:ctrlPr>
                  <w:rPr>
                    <w:rFonts w:ascii="Cambria Math" w:hAnsi="Cambria Math"/>
                    <w:bCs/>
                    <w:i/>
                    <w:lang w:val="en-US"/>
                  </w:rPr>
                </m:ctrlPr>
              </m:fPr>
              <m:num>
                <m:r>
                  <w:rPr>
                    <w:rFonts w:ascii="Cambria Math" w:hAnsi="Cambria Math"/>
                    <w:lang w:val="en-US"/>
                  </w:rPr>
                  <m:t>P(E=head|H=blue)*</m:t>
                </m:r>
                <m:r>
                  <m:rPr>
                    <m:sty m:val="bi"/>
                  </m:rPr>
                  <w:rPr>
                    <w:rFonts w:ascii="Cambria Math" w:hAnsi="Cambria Math"/>
                    <w:color w:val="44546A" w:themeColor="text2"/>
                    <w:lang w:val="en-US"/>
                  </w:rPr>
                  <m:t>0.381</m:t>
                </m:r>
              </m:num>
              <m:den>
                <m:r>
                  <w:rPr>
                    <w:rFonts w:ascii="Cambria Math" w:hAnsi="Cambria Math"/>
                    <w:lang w:val="en-US"/>
                  </w:rPr>
                  <m:t>P(E=head)</m:t>
                </m:r>
              </m:den>
            </m:f>
          </m:e>
        </m:func>
        <m:r>
          <w:rPr>
            <w:rFonts w:ascii="Cambria Math" w:hAnsi="Cambria Math"/>
            <w:lang w:val="en-US"/>
          </w:rPr>
          <m:t>=</m:t>
        </m:r>
        <m:f>
          <m:fPr>
            <m:ctrlPr>
              <w:rPr>
                <w:rFonts w:ascii="Cambria Math" w:hAnsi="Cambria Math"/>
                <w:bCs/>
                <w:i/>
                <w:lang w:val="en-US"/>
              </w:rPr>
            </m:ctrlPr>
          </m:fPr>
          <m:num>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44546A" w:themeColor="text2"/>
                <w:lang w:val="en-US"/>
              </w:rPr>
              <m:t>0.381</m:t>
            </m:r>
          </m:num>
          <m:den>
            <m:r>
              <m:rPr>
                <m:sty m:val="bi"/>
              </m:rPr>
              <w:rPr>
                <w:rFonts w:ascii="Cambria Math" w:hAnsi="Cambria Math"/>
                <w:color w:val="A6460F" w:themeColor="accent5"/>
                <w:lang w:val="en-US"/>
              </w:rPr>
              <m:t>0.455</m:t>
            </m:r>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 xml:space="preserve"> +</m:t>
            </m:r>
            <m:r>
              <m:rPr>
                <m:sty m:val="bi"/>
              </m:rPr>
              <w:rPr>
                <w:rFonts w:ascii="Cambria Math" w:hAnsi="Cambria Math"/>
                <w:color w:val="44546A" w:themeColor="text2"/>
                <w:lang w:val="en-US"/>
              </w:rPr>
              <m:t>0.381</m:t>
            </m:r>
            <m:r>
              <w:rPr>
                <w:rFonts w:ascii="Cambria Math" w:hAnsi="Cambria Math"/>
                <w:lang w:val="en-US"/>
              </w:rPr>
              <m:t>*</m:t>
            </m:r>
            <m:r>
              <m:rPr>
                <m:sty m:val="bi"/>
              </m:rPr>
              <w:rPr>
                <w:rFonts w:ascii="Cambria Math" w:hAnsi="Cambria Math"/>
                <w:color w:val="5AAAD3" w:themeColor="accent1" w:themeTint="80"/>
                <w:lang w:val="en-US"/>
              </w:rPr>
              <m:t>0.7</m:t>
            </m:r>
            <m:r>
              <w:rPr>
                <w:rFonts w:ascii="Cambria Math" w:hAnsi="Cambria Math"/>
                <w:lang w:val="en-US"/>
              </w:rPr>
              <m:t>+</m:t>
            </m:r>
            <m:r>
              <m:rPr>
                <m:sty m:val="bi"/>
              </m:rPr>
              <w:rPr>
                <w:rFonts w:ascii="Cambria Math" w:hAnsi="Cambria Math"/>
                <w:color w:val="8B9654" w:themeColor="accent6"/>
                <w:lang w:val="en-US"/>
              </w:rPr>
              <m:t>0.163</m:t>
            </m:r>
            <m:r>
              <w:rPr>
                <w:rFonts w:ascii="Cambria Math" w:hAnsi="Cambria Math"/>
                <w:lang w:val="en-US"/>
              </w:rPr>
              <m:t>*</m:t>
            </m:r>
            <m:r>
              <m:rPr>
                <m:sty m:val="bi"/>
              </m:rPr>
              <w:rPr>
                <w:rFonts w:ascii="Cambria Math" w:hAnsi="Cambria Math"/>
                <w:color w:val="BFBC8A" w:themeColor="accent2"/>
                <w:lang w:val="en-US"/>
              </w:rPr>
              <m:t>0.1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0.268</m:t>
            </m:r>
          </m:num>
          <m:den>
            <m:r>
              <w:rPr>
                <w:rFonts w:ascii="Cambria Math" w:hAnsi="Cambria Math"/>
                <w:lang w:val="en-US"/>
              </w:rPr>
              <m:t>0.510</m:t>
            </m:r>
          </m:den>
        </m:f>
        <m:r>
          <w:rPr>
            <w:rFonts w:ascii="Cambria Math" w:hAnsi="Cambria Math"/>
            <w:lang w:val="en-US"/>
          </w:rPr>
          <m:t>≈0.523</m:t>
        </m:r>
      </m:oMath>
    </w:p>
    <w:p w14:paraId="7FEA273B" w14:textId="25663067" w:rsidR="007A45A6" w:rsidRDefault="007426ED" w:rsidP="0023459D">
      <w:pPr>
        <w:pStyle w:val="Aufzhlung"/>
        <w:spacing w:line="360" w:lineRule="auto"/>
        <w:rPr>
          <w:lang w:val="en-US"/>
        </w:rPr>
      </w:pPr>
      <m:oMath>
        <m:func>
          <m:funcPr>
            <m:ctrlPr>
              <w:rPr>
                <w:rFonts w:ascii="Cambria Math" w:hAnsi="Cambria Math"/>
                <w:bCs/>
                <w:lang w:val="en-US"/>
              </w:rPr>
            </m:ctrlPr>
          </m:funcPr>
          <m:fName>
            <m:r>
              <m:rPr>
                <m:sty m:val="p"/>
              </m:rPr>
              <w:rPr>
                <w:rFonts w:ascii="Cambria Math" w:hAnsi="Cambria Math"/>
                <w:lang w:val="en-US"/>
              </w:rPr>
              <m:t>P</m:t>
            </m:r>
          </m:fName>
          <m:e>
            <m:d>
              <m:dPr>
                <m:endChr m:val="|"/>
                <m:ctrlPr>
                  <w:rPr>
                    <w:rFonts w:ascii="Cambria Math" w:hAnsi="Cambria Math"/>
                    <w:bCs/>
                    <w:lang w:val="en-US"/>
                  </w:rPr>
                </m:ctrlPr>
              </m:dPr>
              <m:e>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 xml:space="preserve"> </m:t>
                </m:r>
              </m:e>
            </m:d>
            <m:r>
              <m:rPr>
                <m:sty m:val="p"/>
              </m:rPr>
              <w:rPr>
                <w:rFonts w:ascii="Cambria Math" w:hAnsi="Cambria Math"/>
                <w:lang w:val="en-US"/>
              </w:rPr>
              <m:t xml:space="preserve"> </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 xml:space="preserve">)= </m:t>
            </m:r>
            <m:f>
              <m:fPr>
                <m:ctrlPr>
                  <w:rPr>
                    <w:rFonts w:ascii="Cambria Math" w:hAnsi="Cambria Math"/>
                    <w:bCs/>
                    <w:lang w:val="en-US"/>
                  </w:rPr>
                </m:ctrlPr>
              </m:fPr>
              <m:num>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m:t>
                </m:r>
                <m:r>
                  <m:rPr>
                    <m:sty m:val="b"/>
                  </m:rPr>
                  <w:rPr>
                    <w:rFonts w:ascii="Cambria Math" w:hAnsi="Cambria Math"/>
                    <w:color w:val="8B9654" w:themeColor="accent6"/>
                    <w:lang w:val="en-US"/>
                  </w:rPr>
                  <m:t>0.163</m:t>
                </m:r>
              </m:num>
              <m:den>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head</m:t>
                </m:r>
                <m:r>
                  <m:rPr>
                    <m:sty m:val="p"/>
                  </m:rPr>
                  <w:rPr>
                    <w:rFonts w:ascii="Cambria Math" w:hAnsi="Cambria Math"/>
                    <w:lang w:val="en-US"/>
                  </w:rPr>
                  <m:t>)</m:t>
                </m:r>
              </m:den>
            </m:f>
          </m:e>
        </m:func>
        <m:r>
          <m:rPr>
            <m:sty m:val="p"/>
          </m:rPr>
          <w:rPr>
            <w:rFonts w:ascii="Cambria Math" w:hAnsi="Cambria Math"/>
            <w:lang w:val="en-US"/>
          </w:rPr>
          <m:t>=</m:t>
        </m:r>
        <m:f>
          <m:fPr>
            <m:ctrlPr>
              <w:rPr>
                <w:rFonts w:ascii="Cambria Math" w:hAnsi="Cambria Math"/>
                <w:bCs/>
                <w:lang w:val="en-US"/>
              </w:rPr>
            </m:ctrlPr>
          </m:fPr>
          <m:num>
            <m:r>
              <m:rPr>
                <m:sty m:val="b"/>
              </m:rPr>
              <w:rPr>
                <w:rFonts w:ascii="Cambria Math" w:hAnsi="Cambria Math"/>
                <w:color w:val="BFBC8A" w:themeColor="accent2"/>
                <w:lang w:val="en-US"/>
              </w:rPr>
              <m:t>0.1</m:t>
            </m:r>
            <m:r>
              <m:rPr>
                <m:sty m:val="p"/>
              </m:rPr>
              <w:rPr>
                <w:rFonts w:ascii="Cambria Math" w:hAnsi="Cambria Math"/>
                <w:lang w:val="en-US"/>
              </w:rPr>
              <m:t>*</m:t>
            </m:r>
            <m:r>
              <m:rPr>
                <m:sty m:val="b"/>
              </m:rPr>
              <w:rPr>
                <w:rFonts w:ascii="Cambria Math" w:hAnsi="Cambria Math"/>
                <w:color w:val="8B9654" w:themeColor="accent6"/>
                <w:lang w:val="en-US"/>
              </w:rPr>
              <m:t>0.163</m:t>
            </m:r>
          </m:num>
          <m:den>
            <m:r>
              <m:rPr>
                <m:sty m:val="b"/>
              </m:rPr>
              <w:rPr>
                <w:rFonts w:ascii="Cambria Math" w:hAnsi="Cambria Math"/>
                <w:color w:val="A6460F" w:themeColor="accent5"/>
                <w:lang w:val="en-US"/>
              </w:rPr>
              <m:t>0.455</m:t>
            </m:r>
            <m:r>
              <m:rPr>
                <m:sty m:val="p"/>
              </m:rPr>
              <w:rPr>
                <w:rFonts w:ascii="Cambria Math" w:hAnsi="Cambria Math"/>
                <w:lang w:val="en-US"/>
              </w:rPr>
              <m:t>*</m:t>
            </m:r>
            <m:r>
              <m:rPr>
                <m:sty m:val="b"/>
              </m:rPr>
              <w:rPr>
                <w:rFonts w:ascii="Cambria Math" w:hAnsi="Cambria Math"/>
                <w:color w:val="D98825" w:themeColor="accent4"/>
                <w:lang w:val="en-US"/>
              </w:rPr>
              <m:t>0.5</m:t>
            </m:r>
            <m:r>
              <m:rPr>
                <m:sty m:val="p"/>
              </m:rPr>
              <w:rPr>
                <w:rFonts w:ascii="Cambria Math" w:hAnsi="Cambria Math"/>
                <w:lang w:val="en-US"/>
              </w:rPr>
              <m:t xml:space="preserve"> +</m:t>
            </m:r>
            <m:r>
              <m:rPr>
                <m:sty m:val="b"/>
              </m:rPr>
              <w:rPr>
                <w:rFonts w:ascii="Cambria Math" w:hAnsi="Cambria Math"/>
                <w:color w:val="44546A" w:themeColor="text2"/>
                <w:lang w:val="en-US"/>
              </w:rPr>
              <m:t>0.381</m:t>
            </m:r>
            <m:r>
              <m:rPr>
                <m:sty m:val="p"/>
              </m:rPr>
              <w:rPr>
                <w:rFonts w:ascii="Cambria Math" w:hAnsi="Cambria Math"/>
                <w:lang w:val="en-US"/>
              </w:rPr>
              <m:t>*</m:t>
            </m:r>
            <m:r>
              <m:rPr>
                <m:sty m:val="b"/>
              </m:rPr>
              <w:rPr>
                <w:rFonts w:ascii="Cambria Math" w:hAnsi="Cambria Math"/>
                <w:color w:val="5AAAD3" w:themeColor="accent1" w:themeTint="80"/>
                <w:lang w:val="en-US"/>
              </w:rPr>
              <m:t>0.7</m:t>
            </m:r>
            <m:r>
              <m:rPr>
                <m:sty m:val="p"/>
              </m:rPr>
              <w:rPr>
                <w:rFonts w:ascii="Cambria Math" w:hAnsi="Cambria Math"/>
                <w:lang w:val="en-US"/>
              </w:rPr>
              <m:t>+</m:t>
            </m:r>
            <m:r>
              <m:rPr>
                <m:sty m:val="b"/>
              </m:rPr>
              <w:rPr>
                <w:rFonts w:ascii="Cambria Math" w:hAnsi="Cambria Math"/>
                <w:color w:val="8B9654" w:themeColor="accent6"/>
                <w:lang w:val="en-US"/>
              </w:rPr>
              <m:t>0.163</m:t>
            </m:r>
            <m:r>
              <m:rPr>
                <m:sty m:val="p"/>
              </m:rPr>
              <w:rPr>
                <w:rFonts w:ascii="Cambria Math" w:hAnsi="Cambria Math"/>
                <w:lang w:val="en-US"/>
              </w:rPr>
              <m:t>*</m:t>
            </m:r>
            <m:r>
              <m:rPr>
                <m:sty m:val="b"/>
              </m:rPr>
              <w:rPr>
                <w:rFonts w:ascii="Cambria Math" w:hAnsi="Cambria Math"/>
                <w:color w:val="BFBC8A" w:themeColor="accent2"/>
                <w:lang w:val="en-US"/>
              </w:rPr>
              <m:t>0.1</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0.016</m:t>
            </m:r>
          </m:num>
          <m:den>
            <m:r>
              <m:rPr>
                <m:sty m:val="p"/>
              </m:rPr>
              <w:rPr>
                <w:rFonts w:ascii="Cambria Math" w:hAnsi="Cambria Math"/>
                <w:lang w:val="en-US"/>
              </w:rPr>
              <m:t>0.510</m:t>
            </m:r>
          </m:den>
        </m:f>
        <m:r>
          <m:rPr>
            <m:sty m:val="p"/>
          </m:rPr>
          <w:rPr>
            <w:rFonts w:ascii="Cambria Math" w:hAnsi="Cambria Math"/>
            <w:lang w:val="en-US"/>
          </w:rPr>
          <m:t>≈0.032</m:t>
        </m:r>
      </m:oMath>
      <w:r w:rsidR="007A45A6">
        <w:rPr>
          <w:lang w:val="en-US"/>
        </w:rPr>
        <w:t xml:space="preserve"> </w:t>
      </w:r>
    </w:p>
    <w:p w14:paraId="6E492079" w14:textId="4980915B" w:rsidR="007A45A6" w:rsidRDefault="00A45D8D" w:rsidP="007A45A6">
      <w:pPr>
        <w:pStyle w:val="Aufzhlung"/>
        <w:numPr>
          <w:ilvl w:val="0"/>
          <w:numId w:val="0"/>
        </w:numPr>
        <w:ind w:left="360" w:hanging="360"/>
        <w:rPr>
          <w:lang w:val="en-US"/>
        </w:rPr>
      </w:pPr>
      <w:r>
        <w:rPr>
          <w:lang w:val="en-US"/>
        </w:rPr>
        <w:t>This means, i</w:t>
      </w:r>
      <w:r w:rsidR="009345CE">
        <w:rPr>
          <w:lang w:val="en-US"/>
        </w:rPr>
        <w:t>t is most likely that the blue coin was drawn (52%)</w:t>
      </w:r>
    </w:p>
    <w:p w14:paraId="6E3E844A" w14:textId="77777777" w:rsidR="00D57D0C" w:rsidRPr="000A0227" w:rsidRDefault="00D57D0C" w:rsidP="00D57D0C">
      <w:pPr>
        <w:pStyle w:val="Aufzhlung"/>
        <w:numPr>
          <w:ilvl w:val="0"/>
          <w:numId w:val="0"/>
        </w:numPr>
        <w:ind w:left="360" w:hanging="360"/>
        <w:rPr>
          <w:lang w:val="en-US"/>
        </w:rPr>
      </w:pPr>
    </w:p>
    <w:p w14:paraId="12C7927A" w14:textId="5C941192" w:rsidR="0031021F" w:rsidRDefault="00616631" w:rsidP="00616631">
      <w:pPr>
        <w:pStyle w:val="berschrift2"/>
        <w:rPr>
          <w:lang w:val="en-US"/>
        </w:rPr>
      </w:pPr>
      <w:r>
        <w:rPr>
          <w:lang w:val="en-US"/>
        </w:rPr>
        <w:t>Linear Regression</w:t>
      </w:r>
    </w:p>
    <w:p w14:paraId="3DB1063B" w14:textId="4780A950" w:rsidR="00EB1A83" w:rsidRPr="00DE7D72" w:rsidRDefault="000942C3" w:rsidP="00317095">
      <w:pPr>
        <w:rPr>
          <w:rStyle w:val="ZustzlicherHinweisZchn"/>
        </w:rPr>
      </w:pPr>
      <w:r>
        <w:rPr>
          <w:rFonts w:eastAsiaTheme="minorEastAsia"/>
          <w:lang w:val="en-US"/>
        </w:rPr>
        <w:t>Linear Models</w:t>
      </w:r>
      <w:r w:rsidR="002D5ED1">
        <w:rPr>
          <w:rFonts w:eastAsiaTheme="minorEastAsia"/>
          <w:lang w:val="en-US"/>
        </w:rPr>
        <w:t xml:space="preserve"> are the </w:t>
      </w:r>
      <w:r w:rsidR="0030342D" w:rsidRPr="00DE7D72">
        <w:rPr>
          <w:rStyle w:val="Hervorhebung"/>
        </w:rPr>
        <w:t>simplest</w:t>
      </w:r>
      <w:r w:rsidR="002D5ED1" w:rsidRPr="00DE7D72">
        <w:rPr>
          <w:rStyle w:val="Hervorhebung"/>
        </w:rPr>
        <w:t xml:space="preserve"> model</w:t>
      </w:r>
      <w:r w:rsidR="002D5ED1">
        <w:rPr>
          <w:rFonts w:eastAsiaTheme="minorEastAsia"/>
          <w:lang w:val="en-US"/>
        </w:rPr>
        <w:t xml:space="preserve"> to explain a </w:t>
      </w:r>
      <w:r w:rsidR="002D5ED1" w:rsidRPr="00DE7D72">
        <w:rPr>
          <w:rStyle w:val="Hervorhebung"/>
        </w:rPr>
        <w:t>relationship</w:t>
      </w:r>
      <w:r w:rsidR="002D5ED1">
        <w:rPr>
          <w:rFonts w:eastAsiaTheme="minorEastAsia"/>
          <w:lang w:val="en-US"/>
        </w:rPr>
        <w:t xml:space="preserve"> between “Input” and “Output”. Standard method to find an optimal linear model.</w:t>
      </w:r>
      <w:r w:rsidR="00EC1086">
        <w:rPr>
          <w:rFonts w:eastAsiaTheme="minorEastAsia"/>
          <w:lang w:val="en-US"/>
        </w:rPr>
        <w:br/>
      </w:r>
      <w:r w:rsidR="00EC1086" w:rsidRPr="00C56DF4">
        <w:rPr>
          <w:rFonts w:eastAsiaTheme="minorEastAsia"/>
          <w:b/>
          <w:bCs/>
          <w:lang w:val="en-US"/>
        </w:rPr>
        <w:t>Interpretation:</w:t>
      </w:r>
      <w:r w:rsidR="00EC1086">
        <w:rPr>
          <w:rFonts w:eastAsiaTheme="minorEastAsia"/>
          <w:lang w:val="en-US"/>
        </w:rPr>
        <w:t xml:space="preserve"> </w:t>
      </w:r>
      <w:r w:rsidR="008621C2">
        <w:rPr>
          <w:rFonts w:eastAsiaTheme="minorEastAsia"/>
          <w:lang w:val="en-US"/>
        </w:rPr>
        <w:t xml:space="preserve">Understand if some input </w:t>
      </w:r>
      <w:proofErr w:type="gramStart"/>
      <w:r w:rsidR="008621C2">
        <w:rPr>
          <w:rFonts w:eastAsiaTheme="minorEastAsia"/>
          <w:lang w:val="en-US"/>
        </w:rPr>
        <w:t>has an effect on</w:t>
      </w:r>
      <w:proofErr w:type="gramEnd"/>
      <w:r w:rsidR="008621C2">
        <w:rPr>
          <w:rFonts w:eastAsiaTheme="minorEastAsia"/>
          <w:lang w:val="en-US"/>
        </w:rPr>
        <w:t xml:space="preserve"> the output</w:t>
      </w:r>
      <w:r w:rsidR="00C56DF4">
        <w:rPr>
          <w:rFonts w:eastAsiaTheme="minorEastAsia"/>
          <w:lang w:val="en-US"/>
        </w:rPr>
        <w:t>.</w:t>
      </w:r>
      <w:r w:rsidR="005301CA">
        <w:rPr>
          <w:rFonts w:eastAsiaTheme="minorEastAsia"/>
          <w:lang w:val="en-US"/>
        </w:rPr>
        <w:t xml:space="preserve"> </w:t>
      </w:r>
      <w:r w:rsidR="00DE7D72">
        <w:rPr>
          <w:rFonts w:eastAsiaTheme="minorEastAsia"/>
          <w:lang w:val="en-US"/>
        </w:rPr>
        <w:br/>
      </w:r>
      <w:r w:rsidR="005301CA" w:rsidRPr="00DE7D72">
        <w:rPr>
          <w:rStyle w:val="ZustzlicherHinweisZchn"/>
        </w:rPr>
        <w:t>Example: Is there a relationship between smoking cigarettes and the risk of lung cancer?</w:t>
      </w:r>
      <w:r w:rsidR="005F6862" w:rsidRPr="00DE7D72">
        <w:rPr>
          <w:rStyle w:val="ZustzlicherHinweisZchn"/>
        </w:rPr>
        <w:br/>
      </w:r>
      <w:r w:rsidR="005F6862" w:rsidRPr="00C50099">
        <w:rPr>
          <w:rFonts w:eastAsiaTheme="minorEastAsia"/>
          <w:b/>
          <w:bCs/>
          <w:lang w:val="en-US"/>
        </w:rPr>
        <w:t>Prediction:</w:t>
      </w:r>
      <w:r w:rsidR="005F6862">
        <w:rPr>
          <w:rFonts w:eastAsiaTheme="minorEastAsia"/>
          <w:lang w:val="en-US"/>
        </w:rPr>
        <w:t xml:space="preserve"> Given a new</w:t>
      </w:r>
      <w:r w:rsidR="00D0703C">
        <w:rPr>
          <w:rFonts w:eastAsiaTheme="minorEastAsia"/>
          <w:lang w:val="en-US"/>
        </w:rPr>
        <w:t xml:space="preserve"> </w:t>
      </w:r>
      <m:oMath>
        <m:r>
          <w:rPr>
            <w:rFonts w:ascii="Cambria Math" w:eastAsiaTheme="minorEastAsia" w:hAnsi="Cambria Math"/>
            <w:lang w:val="en-US"/>
          </w:rPr>
          <m:t>x</m:t>
        </m:r>
      </m:oMath>
      <w:r w:rsidR="005F6862">
        <w:rPr>
          <w:rFonts w:eastAsiaTheme="minorEastAsia"/>
          <w:lang w:val="en-US"/>
        </w:rPr>
        <w:t>, use the model to predict / estimate the</w:t>
      </w:r>
      <w:r w:rsidR="00D0703C">
        <w:rPr>
          <w:rFonts w:eastAsiaTheme="minorEastAsia"/>
          <w:lang w:val="en-US"/>
        </w:rPr>
        <w:t xml:space="preserve"> </w:t>
      </w:r>
      <m:oMath>
        <m:r>
          <w:rPr>
            <w:rFonts w:ascii="Cambria Math" w:eastAsiaTheme="minorEastAsia" w:hAnsi="Cambria Math"/>
            <w:lang w:val="en-US"/>
          </w:rPr>
          <m:t>y</m:t>
        </m:r>
      </m:oMath>
      <w:r w:rsidR="005F6862">
        <w:rPr>
          <w:rFonts w:eastAsiaTheme="minorEastAsia"/>
          <w:lang w:val="en-US"/>
        </w:rPr>
        <w:t xml:space="preserve">. </w:t>
      </w:r>
      <w:r w:rsidR="00DE7D72">
        <w:rPr>
          <w:rFonts w:eastAsiaTheme="minorEastAsia"/>
          <w:lang w:val="en-US"/>
        </w:rPr>
        <w:br/>
      </w:r>
      <w:r w:rsidR="005F6862" w:rsidRPr="00DE7D72">
        <w:rPr>
          <w:rStyle w:val="ZustzlicherHinweisZchn"/>
        </w:rPr>
        <w:t xml:space="preserve">Example: </w:t>
      </w:r>
      <w:r w:rsidR="00C50099" w:rsidRPr="00DE7D72">
        <w:rPr>
          <w:rStyle w:val="ZustzlicherHinweisZchn"/>
        </w:rPr>
        <w:t>x is smoking rate, y is death rate</w:t>
      </w:r>
    </w:p>
    <w:p w14:paraId="37E03C97" w14:textId="7B90AAA1" w:rsidR="003E3C98" w:rsidRDefault="00EB0929" w:rsidP="00317095">
      <w:pPr>
        <w:rPr>
          <w:rFonts w:eastAsiaTheme="minorEastAsia"/>
          <w:lang w:val="en-US"/>
        </w:rPr>
      </w:pPr>
      <w:r>
        <w:rPr>
          <w:rFonts w:eastAsiaTheme="minorEastAsia"/>
          <w:lang w:val="en-US"/>
        </w:rPr>
        <w:t xml:space="preserve">Linear regression </w:t>
      </w:r>
      <w:r w:rsidR="00D0703C">
        <w:rPr>
          <w:rFonts w:eastAsiaTheme="minorEastAsia"/>
          <w:lang w:val="en-US"/>
        </w:rPr>
        <w:t>belongs to</w:t>
      </w:r>
      <w:r>
        <w:rPr>
          <w:rFonts w:eastAsiaTheme="minorEastAsia"/>
          <w:lang w:val="en-US"/>
        </w:rPr>
        <w:t xml:space="preserve"> </w:t>
      </w:r>
      <w:r w:rsidR="000778CC" w:rsidRPr="00D0703C">
        <w:rPr>
          <w:rStyle w:val="Hervorhebung"/>
        </w:rPr>
        <w:t>supervised learning</w:t>
      </w:r>
      <w:r w:rsidR="000778CC">
        <w:rPr>
          <w:rFonts w:eastAsiaTheme="minorEastAsia"/>
          <w:lang w:val="en-US"/>
        </w:rPr>
        <w:t>:</w:t>
      </w:r>
      <w:r w:rsidR="00D0703C">
        <w:rPr>
          <w:rFonts w:eastAsiaTheme="minorEastAsia"/>
          <w:lang w:val="en-US"/>
        </w:rPr>
        <w:t xml:space="preserve"> The algorithm learns a linear relationship between </w:t>
      </w:r>
      <m:oMath>
        <m:r>
          <w:rPr>
            <w:rFonts w:ascii="Cambria Math" w:eastAsiaTheme="minorEastAsia" w:hAnsi="Cambria Math"/>
            <w:lang w:val="en-US"/>
          </w:rPr>
          <m:t>x</m:t>
        </m:r>
      </m:oMath>
      <w:r w:rsidR="00D0703C">
        <w:rPr>
          <w:rFonts w:eastAsiaTheme="minorEastAsia"/>
          <w:lang w:val="en-US"/>
        </w:rPr>
        <w:t xml:space="preserve"> and </w:t>
      </w:r>
      <m:oMath>
        <m:r>
          <w:rPr>
            <w:rFonts w:ascii="Cambria Math" w:eastAsiaTheme="minorEastAsia" w:hAnsi="Cambria Math"/>
            <w:lang w:val="en-US"/>
          </w:rPr>
          <m:t>y</m:t>
        </m:r>
      </m:oMath>
      <w:r w:rsidR="00D0703C">
        <w:rPr>
          <w:rFonts w:eastAsiaTheme="minorEastAsia"/>
          <w:lang w:val="en-US"/>
        </w:rPr>
        <w:t>, both are given.</w:t>
      </w:r>
    </w:p>
    <w:p w14:paraId="73C3EFE0" w14:textId="54FBFCD4" w:rsidR="000778CC" w:rsidRDefault="003E30F3" w:rsidP="003E30F3">
      <w:pPr>
        <w:pStyle w:val="berschrift3"/>
        <w:rPr>
          <w:lang w:val="en-US"/>
        </w:rPr>
      </w:pPr>
      <w:r>
        <w:rPr>
          <w:lang w:val="en-US"/>
        </w:rPr>
        <w:t>Model</w:t>
      </w:r>
    </w:p>
    <w:p w14:paraId="60294BD3" w14:textId="49F4FCA7" w:rsidR="003E30F3" w:rsidRPr="00D0703C" w:rsidRDefault="00BD37E3" w:rsidP="00D74475">
      <w:pPr>
        <w:rPr>
          <w:lang w:val="en-US"/>
        </w:rPr>
      </w:pPr>
      <w:r>
        <w:rPr>
          <w:lang w:val="en-US"/>
        </w:rPr>
        <w:t xml:space="preserve">A model is a </w:t>
      </w:r>
      <w:r w:rsidRPr="00D74475">
        <w:rPr>
          <w:rStyle w:val="Hervorhebung"/>
        </w:rPr>
        <w:t>mathematical function that “explains the data”.</w:t>
      </w:r>
      <w:r>
        <w:rPr>
          <w:lang w:val="en-US"/>
        </w:rPr>
        <w:t xml:space="preserve"> </w:t>
      </w:r>
      <w:r w:rsidR="005D21EC">
        <w:rPr>
          <w:lang w:val="en-US"/>
        </w:rPr>
        <w:br/>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rsidR="00E23AAF">
        <w:rPr>
          <w:rFonts w:eastAsiaTheme="minorEastAsia"/>
          <w:lang w:val="en-US"/>
        </w:rPr>
        <w:t xml:space="preserve"> </w:t>
      </w:r>
    </w:p>
    <w:p w14:paraId="3F6AAFB5" w14:textId="08060E86" w:rsidR="000778CC" w:rsidRDefault="007426ED" w:rsidP="003E30F3">
      <m:oMath>
        <m:sSub>
          <m:sSubPr>
            <m:ctrlPr>
              <w:rPr>
                <w:rStyle w:val="Hervorhebung"/>
                <w:rFonts w:ascii="Cambria Math" w:hAnsi="Cambria Math"/>
                <w:b w:val="0"/>
                <w:i w:val="0"/>
              </w:rPr>
            </m:ctrlPr>
          </m:sSubPr>
          <m:e>
            <m:r>
              <m:rPr>
                <m:sty m:val="p"/>
              </m:rPr>
              <w:rPr>
                <w:rStyle w:val="Hervorhebung"/>
                <w:rFonts w:ascii="Cambria Math" w:hAnsi="Cambria Math"/>
              </w:rPr>
              <m:t>ε</m:t>
            </m:r>
          </m:e>
          <m:sub>
            <m:r>
              <m:rPr>
                <m:sty m:val="p"/>
              </m:rPr>
              <w:rPr>
                <w:rStyle w:val="Hervorhebung"/>
                <w:rFonts w:ascii="Cambria Math" w:hAnsi="Cambria Math"/>
              </w:rPr>
              <m:t>i</m:t>
            </m:r>
          </m:sub>
        </m:sSub>
      </m:oMath>
      <w:r w:rsidR="00E23AAF" w:rsidRPr="00D74475">
        <w:rPr>
          <w:rStyle w:val="Hervorhebung"/>
        </w:rPr>
        <w:t xml:space="preserve"> is “unexplained noise”</w:t>
      </w:r>
      <w:r w:rsidR="00E23AAF">
        <w:rPr>
          <w:rFonts w:eastAsiaTheme="minorEastAsia"/>
        </w:rPr>
        <w:t xml:space="preserve">. </w:t>
      </w:r>
      <w:r w:rsidR="00D74475">
        <w:rPr>
          <w:rFonts w:eastAsiaTheme="minorEastAsia"/>
        </w:rPr>
        <w:t xml:space="preserve">It is assumed </w:t>
      </w:r>
      <w:r w:rsidR="00205B75">
        <w:rPr>
          <w:rFonts w:eastAsiaTheme="minorEastAsia"/>
        </w:rPr>
        <w:t xml:space="preserve">that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A70E6B">
        <w:rPr>
          <w:rFonts w:eastAsiaTheme="minorEastAsia"/>
        </w:rPr>
        <w:t>follows a normal distribution</w:t>
      </w:r>
      <w:r w:rsidR="00EA27D9">
        <w:rPr>
          <w:rFonts w:eastAsiaTheme="minorEastAsia"/>
        </w:rPr>
        <w:t xml:space="preserve"> (</w:t>
      </w:r>
      <w:r w:rsidR="006C4B8A">
        <w:rPr>
          <w:rFonts w:eastAsiaTheme="minorEastAsia"/>
        </w:rPr>
        <w:t>Bell Curve/</w:t>
      </w:r>
      <w:proofErr w:type="spellStart"/>
      <w:r w:rsidR="00EA27D9">
        <w:rPr>
          <w:rFonts w:eastAsiaTheme="minorEastAsia"/>
        </w:rPr>
        <w:t>Glockenkurve</w:t>
      </w:r>
      <w:proofErr w:type="spellEnd"/>
      <w:r w:rsidR="00EA27D9">
        <w:rPr>
          <w:rFonts w:eastAsiaTheme="minorEastAsia"/>
        </w:rPr>
        <w:t>)</w:t>
      </w:r>
      <w:r w:rsidR="00A70E6B">
        <w:rPr>
          <w:rFonts w:eastAsiaTheme="minorEastAsia"/>
        </w:rPr>
        <w:t>.</w:t>
      </w:r>
      <w:r w:rsidR="00C76079">
        <w:rPr>
          <w:rFonts w:eastAsiaTheme="minorEastAsia"/>
        </w:rPr>
        <w:t xml:space="preserve"> The function </w:t>
      </w:r>
      <m:oMath>
        <m:r>
          <w:rPr>
            <w:rFonts w:ascii="Cambria Math" w:eastAsiaTheme="minorEastAsia" w:hAnsi="Cambria Math"/>
          </w:rPr>
          <m:t>f</m:t>
        </m:r>
      </m:oMath>
      <w:r w:rsidR="00C76079">
        <w:rPr>
          <w:rFonts w:eastAsiaTheme="minorEastAsia"/>
        </w:rPr>
        <w:t xml:space="preserve"> can be </w:t>
      </w:r>
      <w:r w:rsidR="00DB7B90">
        <w:rPr>
          <w:rFonts w:eastAsiaTheme="minorEastAsia"/>
        </w:rPr>
        <w:t>simple or very complicated</w:t>
      </w:r>
      <w:r w:rsidR="001937A0">
        <w:rPr>
          <w:rFonts w:eastAsiaTheme="minorEastAsia"/>
        </w:rPr>
        <w:t xml:space="preserve">. The goal of ML is to </w:t>
      </w:r>
      <w:r w:rsidR="001937A0" w:rsidRPr="006D73A7">
        <w:rPr>
          <w:rStyle w:val="Hervorhebung"/>
        </w:rPr>
        <w:t>find the model which explains the data</w:t>
      </w:r>
      <w:r w:rsidR="001937A0">
        <w:rPr>
          <w:rFonts w:eastAsiaTheme="minorEastAsia"/>
        </w:rPr>
        <w:t xml:space="preserve"> (as good as possible). Also, instead of approximating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1937A0">
        <w:rPr>
          <w:rFonts w:eastAsiaTheme="minorEastAsia"/>
        </w:rPr>
        <w:t xml:space="preserve">, we calculate an estimate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512EB2">
        <w:rPr>
          <w:rFonts w:eastAsiaTheme="minorEastAsia"/>
        </w:rPr>
        <w:t xml:space="preserve"> of the usually unknown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A05873">
        <w:rPr>
          <w:rFonts w:eastAsiaTheme="minorEastAsia"/>
        </w:rPr>
        <w:t>.</w:t>
      </w:r>
    </w:p>
    <w:p w14:paraId="4BDA7FA8" w14:textId="215007E3" w:rsidR="000778CC" w:rsidRDefault="007D1504" w:rsidP="003E30F3">
      <w:pPr>
        <w:rPr>
          <w:rFonts w:eastAsiaTheme="minorEastAsia"/>
        </w:rPr>
      </w:pPr>
      <w:r>
        <w:lastRenderedPageBreak/>
        <w:t xml:space="preserve">In linear regression, </w:t>
      </w:r>
      <w:r w:rsidR="004D3A7A">
        <w:t xml:space="preserve">we </w:t>
      </w:r>
      <w:r w:rsidR="004D3A7A" w:rsidRPr="006D73A7">
        <w:rPr>
          <w:rStyle w:val="Hervorhebung"/>
        </w:rPr>
        <w:t xml:space="preserve">only consider a linear relationship </w:t>
      </w:r>
      <w:r w:rsidR="004D3A7A">
        <w:t>between the input and output.</w:t>
      </w:r>
      <w:r w:rsidR="00B62E62">
        <w:t xml:space="preserve"> There are therefore only </w:t>
      </w:r>
      <w:r w:rsidR="00B62E62" w:rsidRPr="006D73A7">
        <w:rPr>
          <w:rStyle w:val="Hervorhebung"/>
        </w:rPr>
        <w:t xml:space="preserve">two free parameters, </w:t>
      </w:r>
      <m:oMath>
        <m:r>
          <m:rPr>
            <m:sty m:val="p"/>
          </m:rPr>
          <w:rPr>
            <w:rStyle w:val="Hervorhebung"/>
            <w:rFonts w:ascii="Cambria Math" w:hAnsi="Cambria Math"/>
          </w:rPr>
          <m:t>a</m:t>
        </m:r>
      </m:oMath>
      <w:r w:rsidR="00B62E62" w:rsidRPr="006D73A7">
        <w:rPr>
          <w:rStyle w:val="Hervorhebung"/>
        </w:rPr>
        <w:t xml:space="preserve"> and </w:t>
      </w:r>
      <m:oMath>
        <m:r>
          <m:rPr>
            <m:sty m:val="p"/>
          </m:rPr>
          <w:rPr>
            <w:rStyle w:val="Hervorhebung"/>
            <w:rFonts w:ascii="Cambria Math" w:hAnsi="Cambria Math"/>
          </w:rPr>
          <m:t>b</m:t>
        </m:r>
      </m:oMath>
      <w:r w:rsidR="00B62E62">
        <w:rPr>
          <w:rFonts w:eastAsiaTheme="minorEastAsia"/>
        </w:rPr>
        <w:t>.</w:t>
      </w:r>
      <w:r w:rsidR="008E4BE8">
        <w:rPr>
          <w:rFonts w:eastAsiaTheme="minorEastAsia"/>
        </w:rPr>
        <w:t xml:space="preserve"> The goal is to identify </w:t>
      </w:r>
      <m:oMath>
        <m:r>
          <w:rPr>
            <w:rFonts w:ascii="Cambria Math" w:eastAsiaTheme="minorEastAsia" w:hAnsi="Cambria Math"/>
          </w:rPr>
          <m:t>a</m:t>
        </m:r>
      </m:oMath>
      <w:r w:rsidR="008E4BE8">
        <w:rPr>
          <w:rFonts w:eastAsiaTheme="minorEastAsia"/>
        </w:rPr>
        <w:t xml:space="preserve"> and </w:t>
      </w:r>
      <m:oMath>
        <m:r>
          <w:rPr>
            <w:rFonts w:ascii="Cambria Math" w:eastAsiaTheme="minorEastAsia" w:hAnsi="Cambria Math"/>
          </w:rPr>
          <m:t>b</m:t>
        </m:r>
      </m:oMath>
      <w:r w:rsidR="008E4BE8">
        <w:rPr>
          <w:rFonts w:eastAsiaTheme="minorEastAsia"/>
        </w:rPr>
        <w:t xml:space="preserve"> for which the linear model </w:t>
      </w:r>
      <w:r w:rsidR="008E4BE8" w:rsidRPr="006D73A7">
        <w:rPr>
          <w:rStyle w:val="Hervorhebung"/>
        </w:rPr>
        <w:t>“best explains the data”</w:t>
      </w:r>
      <w:r w:rsidR="008E4BE8">
        <w:rPr>
          <w:rFonts w:eastAsiaTheme="minorEastAsia"/>
        </w:rPr>
        <w:t>.</w:t>
      </w:r>
      <w:r w:rsidR="006D73A7">
        <w:rPr>
          <w:rFonts w:eastAsiaTheme="minorEastAsia"/>
        </w:rPr>
        <w:t xml:space="preserve"> </w:t>
      </w:r>
      <m:oMath>
        <m:r>
          <m:rPr>
            <m:sty m:val="p"/>
          </m:rPr>
          <w:rPr>
            <w:rStyle w:val="Hervorhebung"/>
            <w:rFonts w:ascii="Cambria Math" w:hAnsi="Cambria Math"/>
          </w:rPr>
          <m:t>a</m:t>
        </m:r>
      </m:oMath>
      <w:r w:rsidR="006D73A7" w:rsidRPr="006D73A7">
        <w:rPr>
          <w:rStyle w:val="Hervorhebung"/>
        </w:rPr>
        <w:t xml:space="preserve"> is usually called slope, </w:t>
      </w:r>
      <m:oMath>
        <m:r>
          <m:rPr>
            <m:sty m:val="p"/>
          </m:rPr>
          <w:rPr>
            <w:rStyle w:val="Hervorhebung"/>
            <w:rFonts w:ascii="Cambria Math" w:hAnsi="Cambria Math"/>
          </w:rPr>
          <m:t>b</m:t>
        </m:r>
      </m:oMath>
      <w:r w:rsidR="006D73A7" w:rsidRPr="006D73A7">
        <w:rPr>
          <w:rStyle w:val="Hervorhebung"/>
        </w:rPr>
        <w:t xml:space="preserve"> the intercept.</w:t>
      </w:r>
    </w:p>
    <w:p w14:paraId="742E6DEA" w14:textId="1CFCA0C5" w:rsidR="008E4BE8" w:rsidRDefault="007426ED" w:rsidP="003E30F3">
      <w:pPr>
        <w:rPr>
          <w:rFonts w:eastAsiaTheme="minorEastAsia"/>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008E4BE8">
        <w:rPr>
          <w:rFonts w:eastAsiaTheme="minorEastAsia"/>
        </w:rPr>
        <w:t xml:space="preserve"> </w:t>
      </w:r>
    </w:p>
    <w:p w14:paraId="28D92B23" w14:textId="64358C04" w:rsidR="00290E79" w:rsidRDefault="00A90246" w:rsidP="003E30F3">
      <w:r w:rsidRPr="00A90246">
        <w:rPr>
          <w:noProof/>
        </w:rPr>
        <w:drawing>
          <wp:anchor distT="0" distB="0" distL="114300" distR="114300" simplePos="0" relativeHeight="251658246" behindDoc="0" locked="0" layoutInCell="1" allowOverlap="1" wp14:anchorId="398EEDFA" wp14:editId="75495CB4">
            <wp:simplePos x="0" y="0"/>
            <wp:positionH relativeFrom="margin">
              <wp:align>right</wp:align>
            </wp:positionH>
            <wp:positionV relativeFrom="paragraph">
              <wp:posOffset>278765</wp:posOffset>
            </wp:positionV>
            <wp:extent cx="3232785" cy="1575435"/>
            <wp:effectExtent l="0" t="0" r="5715" b="5715"/>
            <wp:wrapSquare wrapText="bothSides"/>
            <wp:docPr id="1478095331" name="Grafik 1478095331" descr="Ein Bild, das Reihe, Diagramm, Steigung,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5331" name="Grafik 1" descr="Ein Bild, das Reihe, Diagramm, Steigung, Quittung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3232785" cy="1575435"/>
                    </a:xfrm>
                    <a:prstGeom prst="rect">
                      <a:avLst/>
                    </a:prstGeom>
                  </pic:spPr>
                </pic:pic>
              </a:graphicData>
            </a:graphic>
            <wp14:sizeRelH relativeFrom="margin">
              <wp14:pctWidth>0</wp14:pctWidth>
            </wp14:sizeRelH>
            <wp14:sizeRelV relativeFrom="margin">
              <wp14:pctHeight>0</wp14:pctHeight>
            </wp14:sizeRelV>
          </wp:anchor>
        </w:drawing>
      </w:r>
      <w:r w:rsidR="00290E79">
        <w:rPr>
          <w:rFonts w:eastAsiaTheme="minorEastAsia"/>
        </w:rPr>
        <w:t>How to find out if a model is good or bad?</w:t>
      </w:r>
    </w:p>
    <w:p w14:paraId="63CAA282" w14:textId="2D7203BD" w:rsidR="0047058F" w:rsidRDefault="00290E79" w:rsidP="00290E79">
      <w:pPr>
        <w:pStyle w:val="berschrift3"/>
      </w:pPr>
      <w:r>
        <w:t>Mean Squared Error (MSE)</w:t>
      </w:r>
    </w:p>
    <w:p w14:paraId="1308EC87" w14:textId="25593694" w:rsidR="00290E79" w:rsidRDefault="00290E79" w:rsidP="0047058F">
      <w:r>
        <w:t>This is the loss we want to minimize.</w:t>
      </w:r>
    </w:p>
    <w:p w14:paraId="1736044A" w14:textId="5B2D76FA" w:rsidR="0047058F" w:rsidRDefault="007426ED" w:rsidP="0047058F">
      <w:pPr>
        <w:rPr>
          <w:rFonts w:eastAsiaTheme="minorEastAsia"/>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003B3C82">
        <w:rPr>
          <w:rFonts w:eastAsiaTheme="minorEastAsia"/>
        </w:rPr>
        <w:t xml:space="preserve"> </w:t>
      </w:r>
    </w:p>
    <w:p w14:paraId="24F1BD02" w14:textId="20106D6C" w:rsidR="003B3C82" w:rsidRPr="003B3C82" w:rsidRDefault="007426ED" w:rsidP="0047058F">
      <w:pPr>
        <w:rPr>
          <w:lang w:val="en-US"/>
        </w:rPr>
      </w:pP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3B3C82" w:rsidRPr="003B3C82">
        <w:rPr>
          <w:rFonts w:eastAsiaTheme="minorEastAsia"/>
          <w:lang w:val="en-US"/>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sidR="003B3C82" w:rsidRPr="003B3C82">
        <w:rPr>
          <w:rFonts w:eastAsiaTheme="minorEastAsia"/>
          <w:lang w:val="en-US"/>
        </w:rPr>
        <w:t xml:space="preserve"> </w:t>
      </w:r>
      <w:r w:rsidR="003A7106">
        <w:rPr>
          <w:rFonts w:eastAsiaTheme="minorEastAsia"/>
          <w:lang w:val="en-US"/>
        </w:rPr>
        <w:t xml:space="preserve">= the </w:t>
      </w:r>
      <w:r w:rsidR="003B3C82" w:rsidRPr="003B3C82">
        <w:rPr>
          <w:rFonts w:eastAsiaTheme="minorEastAsia"/>
          <w:lang w:val="en-US"/>
        </w:rPr>
        <w:t>residual</w:t>
      </w:r>
      <w:r w:rsidR="00045507">
        <w:rPr>
          <w:rFonts w:eastAsiaTheme="minorEastAsia"/>
          <w:lang w:val="en-US"/>
        </w:rPr>
        <w:t xml:space="preserve"> </w:t>
      </w:r>
      <w:r w:rsidR="00045507" w:rsidRPr="00EF3C36">
        <w:rPr>
          <w:rStyle w:val="ZustzlicherHinweisZchn"/>
        </w:rPr>
        <w:t>Difference between our estimate and the actual value</w:t>
      </w:r>
      <w:r w:rsidR="003B3C82">
        <w:rPr>
          <w:rFonts w:eastAsiaTheme="minorEastAsia"/>
          <w:lang w:val="en-US"/>
        </w:rPr>
        <w:t>)</w:t>
      </w:r>
    </w:p>
    <w:p w14:paraId="124E9321" w14:textId="636DC12F" w:rsidR="0047058F" w:rsidRPr="00FC32D5" w:rsidRDefault="00FC32D5" w:rsidP="0047058F">
      <w:pPr>
        <w:rPr>
          <w:b/>
          <w:bCs/>
          <w:color w:val="29769E" w:themeColor="accent1" w:themeTint="BF"/>
          <w:lang w:val="en-US"/>
        </w:rPr>
      </w:pPr>
      <m:oMath>
        <m:r>
          <m:rPr>
            <m:sty m:val="bi"/>
          </m:rPr>
          <w:rPr>
            <w:rFonts w:ascii="Cambria Math" w:hAnsi="Cambria Math"/>
            <w:color w:val="29769E" w:themeColor="accent1" w:themeTint="BF"/>
            <w:lang w:val="en-US"/>
          </w:rPr>
          <m:t>E=</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1</m:t>
            </m:r>
          </m:num>
          <m:den>
            <m:r>
              <m:rPr>
                <m:sty m:val="bi"/>
              </m:rPr>
              <w:rPr>
                <w:rFonts w:ascii="Cambria Math" w:hAnsi="Cambria Math"/>
                <w:color w:val="29769E" w:themeColor="accent1" w:themeTint="BF"/>
                <w:lang w:val="en-US"/>
              </w:rPr>
              <m:t>2</m:t>
            </m:r>
            <m:r>
              <m:rPr>
                <m:sty m:val="bi"/>
              </m:rPr>
              <w:rPr>
                <w:rFonts w:ascii="Cambria Math" w:hAnsi="Cambria Math"/>
                <w:color w:val="29769E" w:themeColor="accent1" w:themeTint="BF"/>
                <w:lang w:val="en-US"/>
              </w:rPr>
              <m:t>N</m:t>
            </m:r>
          </m:den>
        </m:f>
        <m:nary>
          <m:naryPr>
            <m:chr m:val="∑"/>
            <m:limLoc m:val="undOvr"/>
            <m:ctrlPr>
              <w:rPr>
                <w:rFonts w:ascii="Cambria Math" w:hAnsi="Cambria Math"/>
                <w:b/>
                <w:bCs/>
                <w:i/>
                <w:color w:val="29769E" w:themeColor="accent1" w:themeTint="BF"/>
                <w:lang w:val="en-US"/>
              </w:rPr>
            </m:ctrlPr>
          </m:naryPr>
          <m:sub>
            <m:r>
              <m:rPr>
                <m:sty m:val="bi"/>
              </m:rPr>
              <w:rPr>
                <w:rFonts w:ascii="Cambria Math" w:hAnsi="Cambria Math"/>
                <w:color w:val="29769E" w:themeColor="accent1" w:themeTint="BF"/>
                <w:lang w:val="en-US"/>
              </w:rPr>
              <m:t>i=1</m:t>
            </m:r>
          </m:sub>
          <m:sup>
            <m:r>
              <m:rPr>
                <m:sty m:val="bi"/>
              </m:rPr>
              <w:rPr>
                <w:rFonts w:ascii="Cambria Math" w:hAnsi="Cambria Math"/>
                <w:color w:val="29769E" w:themeColor="accent1" w:themeTint="BF"/>
                <w:lang w:val="en-US"/>
              </w:rPr>
              <m:t>N</m:t>
            </m:r>
          </m:sup>
          <m:e>
            <m:sSubSup>
              <m:sSubSupPr>
                <m:ctrlPr>
                  <w:rPr>
                    <w:rFonts w:ascii="Cambria Math" w:hAnsi="Cambria Math"/>
                    <w:b/>
                    <w:bCs/>
                    <w:i/>
                    <w:color w:val="29769E" w:themeColor="accent1" w:themeTint="BF"/>
                    <w:lang w:val="en-US"/>
                  </w:rPr>
                </m:ctrlPr>
              </m:sSubSupPr>
              <m:e>
                <m:r>
                  <m:rPr>
                    <m:sty m:val="bi"/>
                  </m:rPr>
                  <w:rPr>
                    <w:rFonts w:ascii="Cambria Math" w:hAnsi="Cambria Math"/>
                    <w:color w:val="29769E" w:themeColor="accent1" w:themeTint="BF"/>
                    <w:lang w:val="en-US"/>
                  </w:rPr>
                  <m:t>e</m:t>
                </m:r>
              </m:e>
              <m:sub>
                <m:r>
                  <m:rPr>
                    <m:sty m:val="bi"/>
                  </m:rPr>
                  <w:rPr>
                    <w:rFonts w:ascii="Cambria Math" w:hAnsi="Cambria Math"/>
                    <w:color w:val="29769E" w:themeColor="accent1" w:themeTint="BF"/>
                    <w:lang w:val="en-US"/>
                  </w:rPr>
                  <m:t>i</m:t>
                </m:r>
              </m:sub>
              <m:sup>
                <m:r>
                  <m:rPr>
                    <m:sty m:val="bi"/>
                  </m:rPr>
                  <w:rPr>
                    <w:rFonts w:ascii="Cambria Math" w:hAnsi="Cambria Math"/>
                    <w:color w:val="29769E" w:themeColor="accent1" w:themeTint="BF"/>
                    <w:lang w:val="en-US"/>
                  </w:rPr>
                  <m:t>2</m:t>
                </m:r>
              </m:sup>
            </m:sSubSup>
          </m:e>
        </m:nary>
        <m:r>
          <m:rPr>
            <m:sty m:val="bi"/>
          </m:rPr>
          <w:rPr>
            <w:rFonts w:ascii="Cambria Math" w:hAnsi="Cambria Math"/>
            <w:color w:val="29769E" w:themeColor="accent1" w:themeTint="BF"/>
            <w:lang w:val="en-US"/>
          </w:rPr>
          <m:t>=</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1</m:t>
            </m:r>
          </m:num>
          <m:den>
            <m:r>
              <m:rPr>
                <m:sty m:val="bi"/>
              </m:rPr>
              <w:rPr>
                <w:rFonts w:ascii="Cambria Math" w:hAnsi="Cambria Math"/>
                <w:color w:val="29769E" w:themeColor="accent1" w:themeTint="BF"/>
                <w:lang w:val="en-US"/>
              </w:rPr>
              <m:t>2</m:t>
            </m:r>
            <m:r>
              <m:rPr>
                <m:sty m:val="bi"/>
              </m:rPr>
              <w:rPr>
                <w:rFonts w:ascii="Cambria Math" w:hAnsi="Cambria Math"/>
                <w:color w:val="29769E" w:themeColor="accent1" w:themeTint="BF"/>
                <w:lang w:val="en-US"/>
              </w:rPr>
              <m:t>N</m:t>
            </m:r>
          </m:den>
        </m:f>
        <m:nary>
          <m:naryPr>
            <m:chr m:val="∑"/>
            <m:limLoc m:val="undOvr"/>
            <m:ctrlPr>
              <w:rPr>
                <w:rFonts w:ascii="Cambria Math" w:hAnsi="Cambria Math"/>
                <w:b/>
                <w:bCs/>
                <w:i/>
                <w:color w:val="29769E" w:themeColor="accent1" w:themeTint="BF"/>
                <w:lang w:val="en-US"/>
              </w:rPr>
            </m:ctrlPr>
          </m:naryPr>
          <m:sub>
            <m:r>
              <m:rPr>
                <m:sty m:val="bi"/>
              </m:rPr>
              <w:rPr>
                <w:rFonts w:ascii="Cambria Math" w:hAnsi="Cambria Math"/>
                <w:color w:val="29769E" w:themeColor="accent1" w:themeTint="BF"/>
                <w:lang w:val="en-US"/>
              </w:rPr>
              <m:t>i=1</m:t>
            </m:r>
          </m:sub>
          <m:sup>
            <m:r>
              <m:rPr>
                <m:sty m:val="bi"/>
              </m:rPr>
              <w:rPr>
                <w:rFonts w:ascii="Cambria Math" w:hAnsi="Cambria Math"/>
                <w:color w:val="29769E" w:themeColor="accent1" w:themeTint="BF"/>
                <w:lang w:val="en-US"/>
              </w:rPr>
              <m:t>N</m:t>
            </m:r>
          </m:sup>
          <m:e>
            <m:sSup>
              <m:sSupPr>
                <m:ctrlPr>
                  <w:rPr>
                    <w:rFonts w:ascii="Cambria Math" w:hAnsi="Cambria Math"/>
                    <w:b/>
                    <w:bCs/>
                    <w:i/>
                    <w:color w:val="29769E" w:themeColor="accent1" w:themeTint="BF"/>
                  </w:rPr>
                </m:ctrlPr>
              </m:sSupPr>
              <m:e>
                <m:d>
                  <m:dPr>
                    <m:ctrlPr>
                      <w:rPr>
                        <w:rFonts w:ascii="Cambria Math" w:hAnsi="Cambria Math"/>
                        <w:b/>
                        <w:bCs/>
                        <w:i/>
                        <w:color w:val="29769E" w:themeColor="accent1" w:themeTint="BF"/>
                        <w:lang w:val="en-US"/>
                      </w:rPr>
                    </m:ctrlPr>
                  </m:dPr>
                  <m:e>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y</m:t>
                        </m:r>
                      </m:e>
                      <m:sub>
                        <m:r>
                          <m:rPr>
                            <m:sty m:val="bi"/>
                          </m:rPr>
                          <w:rPr>
                            <w:rFonts w:ascii="Cambria Math" w:hAnsi="Cambria Math"/>
                            <w:color w:val="29769E" w:themeColor="accent1" w:themeTint="BF"/>
                            <w:lang w:val="en-US"/>
                          </w:rPr>
                          <m:t>i</m:t>
                        </m:r>
                      </m:sub>
                    </m:sSub>
                    <m:r>
                      <m:rPr>
                        <m:sty m:val="bi"/>
                      </m:rPr>
                      <w:rPr>
                        <w:rFonts w:ascii="Cambria Math" w:hAnsi="Cambria Math"/>
                        <w:color w:val="29769E" w:themeColor="accent1" w:themeTint="BF"/>
                        <w:lang w:val="en-US"/>
                      </w:rPr>
                      <m:t>-</m:t>
                    </m:r>
                    <m:d>
                      <m:dPr>
                        <m:ctrlPr>
                          <w:rPr>
                            <w:rFonts w:ascii="Cambria Math" w:hAnsi="Cambria Math"/>
                            <w:b/>
                            <w:bCs/>
                            <w:i/>
                            <w:color w:val="29769E" w:themeColor="accent1" w:themeTint="BF"/>
                            <w:lang w:val="en-US"/>
                          </w:rPr>
                        </m:ctrlPr>
                      </m:dPr>
                      <m:e>
                        <m:r>
                          <m:rPr>
                            <m:sty m:val="bi"/>
                          </m:rPr>
                          <w:rPr>
                            <w:rFonts w:ascii="Cambria Math" w:hAnsi="Cambria Math"/>
                            <w:color w:val="29769E" w:themeColor="accent1" w:themeTint="BF"/>
                          </w:rPr>
                          <m:t>a</m:t>
                        </m:r>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x</m:t>
                            </m:r>
                          </m:e>
                          <m:sub>
                            <m:r>
                              <m:rPr>
                                <m:sty m:val="bi"/>
                              </m:rPr>
                              <w:rPr>
                                <w:rFonts w:ascii="Cambria Math" w:hAnsi="Cambria Math"/>
                                <w:color w:val="29769E" w:themeColor="accent1" w:themeTint="BF"/>
                              </w:rPr>
                              <m:t>i</m:t>
                            </m:r>
                          </m:sub>
                        </m:sSub>
                        <m:r>
                          <m:rPr>
                            <m:sty m:val="bi"/>
                          </m:rPr>
                          <w:rPr>
                            <w:rFonts w:ascii="Cambria Math" w:hAnsi="Cambria Math"/>
                            <w:color w:val="29769E" w:themeColor="accent1" w:themeTint="BF"/>
                          </w:rPr>
                          <m:t>+b</m:t>
                        </m:r>
                        <m:ctrlPr>
                          <w:rPr>
                            <w:rFonts w:ascii="Cambria Math" w:hAnsi="Cambria Math"/>
                            <w:b/>
                            <w:bCs/>
                            <w:i/>
                            <w:color w:val="29769E" w:themeColor="accent1" w:themeTint="BF"/>
                          </w:rPr>
                        </m:ctrlPr>
                      </m:e>
                    </m:d>
                    <m:ctrlPr>
                      <w:rPr>
                        <w:rFonts w:ascii="Cambria Math" w:hAnsi="Cambria Math"/>
                        <w:b/>
                        <w:bCs/>
                        <w:i/>
                        <w:color w:val="29769E" w:themeColor="accent1" w:themeTint="BF"/>
                      </w:rPr>
                    </m:ctrlPr>
                  </m:e>
                </m:d>
              </m:e>
              <m:sup>
                <m:r>
                  <m:rPr>
                    <m:sty m:val="bi"/>
                  </m:rPr>
                  <w:rPr>
                    <w:rFonts w:ascii="Cambria Math" w:hAnsi="Cambria Math"/>
                    <w:color w:val="29769E" w:themeColor="accent1" w:themeTint="BF"/>
                  </w:rPr>
                  <m:t>2</m:t>
                </m:r>
              </m:sup>
            </m:sSup>
          </m:e>
        </m:nary>
      </m:oMath>
      <w:r w:rsidR="002F71CF" w:rsidRPr="00FC32D5">
        <w:rPr>
          <w:rFonts w:eastAsiaTheme="minorEastAsia"/>
          <w:b/>
          <w:bCs/>
          <w:color w:val="29769E" w:themeColor="accent1" w:themeTint="BF"/>
          <w:lang w:val="en-US"/>
        </w:rPr>
        <w:t xml:space="preserve"> </w:t>
      </w:r>
    </w:p>
    <w:p w14:paraId="2077294C" w14:textId="2B2350EA" w:rsidR="0047058F" w:rsidRPr="003B3C82" w:rsidRDefault="00A817C2" w:rsidP="0047058F">
      <w:pPr>
        <w:rPr>
          <w:lang w:val="en-US"/>
        </w:rPr>
      </w:pPr>
      <w:r w:rsidRPr="00A817C2">
        <w:rPr>
          <w:noProof/>
          <w:lang w:val="en-US"/>
        </w:rPr>
        <w:drawing>
          <wp:anchor distT="0" distB="0" distL="114300" distR="114300" simplePos="0" relativeHeight="251658247" behindDoc="0" locked="0" layoutInCell="1" allowOverlap="1" wp14:anchorId="45B1099A" wp14:editId="5028D0C9">
            <wp:simplePos x="0" y="0"/>
            <wp:positionH relativeFrom="margin">
              <wp:align>right</wp:align>
            </wp:positionH>
            <wp:positionV relativeFrom="paragraph">
              <wp:posOffset>454660</wp:posOffset>
            </wp:positionV>
            <wp:extent cx="1944892" cy="876300"/>
            <wp:effectExtent l="0" t="0" r="0" b="0"/>
            <wp:wrapSquare wrapText="bothSides"/>
            <wp:docPr id="662718292" name="Grafik 662718292" descr="Ein Bild, das Zeichnung, Entwurf,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8292" name="Grafik 1" descr="Ein Bild, das Zeichnung, Entwurf, Muster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4892" cy="876300"/>
                    </a:xfrm>
                    <a:prstGeom prst="rect">
                      <a:avLst/>
                    </a:prstGeom>
                  </pic:spPr>
                </pic:pic>
              </a:graphicData>
            </a:graphic>
            <wp14:sizeRelH relativeFrom="margin">
              <wp14:pctWidth>0</wp14:pctWidth>
            </wp14:sizeRelH>
            <wp14:sizeRelV relativeFrom="margin">
              <wp14:pctHeight>0</wp14:pctHeight>
            </wp14:sizeRelV>
          </wp:anchor>
        </w:drawing>
      </w:r>
      <w:r w:rsidR="00FA2CF0">
        <w:rPr>
          <w:lang w:val="en-US"/>
        </w:rPr>
        <w:t xml:space="preserve">E (Error) is the Sum of the </w:t>
      </w:r>
      <w:r w:rsidR="003A3892">
        <w:rPr>
          <w:lang w:val="en-US"/>
        </w:rPr>
        <w:t xml:space="preserve">areas of the </w:t>
      </w:r>
      <w:r w:rsidR="00FA2CF0">
        <w:rPr>
          <w:lang w:val="en-US"/>
        </w:rPr>
        <w:t>residual</w:t>
      </w:r>
      <w:r w:rsidR="00FC4C93">
        <w:rPr>
          <w:lang w:val="en-US"/>
        </w:rPr>
        <w:t xml:space="preserve"> Squares (red)</w:t>
      </w:r>
      <w:r w:rsidR="00846CF1">
        <w:rPr>
          <w:lang w:val="en-US"/>
        </w:rPr>
        <w:t xml:space="preserve"> divided by two times the </w:t>
      </w:r>
      <w:r w:rsidR="00EF3C36">
        <w:rPr>
          <w:lang w:val="en-US"/>
        </w:rPr>
        <w:t>number</w:t>
      </w:r>
      <w:r w:rsidR="00846CF1">
        <w:rPr>
          <w:lang w:val="en-US"/>
        </w:rPr>
        <w:t xml:space="preserve"> of squares.</w:t>
      </w:r>
    </w:p>
    <w:p w14:paraId="18307A13" w14:textId="131CD7C3" w:rsidR="0047058F" w:rsidRDefault="004027B5" w:rsidP="004027B5">
      <w:pPr>
        <w:pStyle w:val="berschrift4"/>
        <w:rPr>
          <w:lang w:val="en-US"/>
        </w:rPr>
      </w:pPr>
      <w:r>
        <w:rPr>
          <w:lang w:val="en-US"/>
        </w:rPr>
        <w:t>Pearson Correlation Coefficient</w:t>
      </w:r>
      <w:r w:rsidR="00AC70D8">
        <w:rPr>
          <w:lang w:val="en-US"/>
        </w:rPr>
        <w:t xml:space="preserve"> (</w:t>
      </w:r>
      <m:oMath>
        <m:r>
          <m:rPr>
            <m:sty m:val="bi"/>
          </m:rPr>
          <w:rPr>
            <w:rFonts w:ascii="Cambria Math" w:hAnsi="Cambria Math"/>
            <w:lang w:val="en-US"/>
          </w:rPr>
          <m:t>r</m:t>
        </m:r>
      </m:oMath>
      <w:r w:rsidR="00AC70D8">
        <w:rPr>
          <w:rFonts w:eastAsiaTheme="minorEastAsia"/>
          <w:lang w:val="en-US"/>
        </w:rPr>
        <w:t>)</w:t>
      </w:r>
    </w:p>
    <w:p w14:paraId="694BA58D" w14:textId="24E042E4" w:rsidR="00AA3DD1" w:rsidRDefault="00AA3DD1" w:rsidP="00F16418">
      <w:pPr>
        <w:rPr>
          <w:rFonts w:eastAsiaTheme="minorEastAsia"/>
          <w:lang w:val="en-US"/>
        </w:rPr>
      </w:pPr>
      <w:r>
        <w:rPr>
          <w:lang w:val="en-US"/>
        </w:rPr>
        <w:t xml:space="preserve">Most common way of measuring a linear correlation. It is a number between </w:t>
      </w:r>
      <m:oMath>
        <m:r>
          <w:rPr>
            <w:rFonts w:ascii="Cambria Math" w:hAnsi="Cambria Math"/>
            <w:lang w:val="en-US"/>
          </w:rPr>
          <m:t>-1</m:t>
        </m:r>
      </m:oMath>
      <w:r>
        <w:rPr>
          <w:rFonts w:eastAsiaTheme="minorEastAsia"/>
          <w:lang w:val="en-US"/>
        </w:rPr>
        <w:t xml:space="preserve"> and </w:t>
      </w:r>
      <m:oMath>
        <m:r>
          <w:rPr>
            <w:rFonts w:ascii="Cambria Math" w:eastAsiaTheme="minorEastAsia" w:hAnsi="Cambria Math"/>
            <w:lang w:val="en-US"/>
          </w:rPr>
          <m:t>1</m:t>
        </m:r>
      </m:oMath>
      <w:r>
        <w:rPr>
          <w:rFonts w:eastAsiaTheme="minorEastAsia"/>
          <w:lang w:val="en-US"/>
        </w:rPr>
        <w:t xml:space="preserve"> that measures the strength and direction of the relationship between two variables.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76"/>
        <w:gridCol w:w="2268"/>
        <w:gridCol w:w="6912"/>
      </w:tblGrid>
      <w:tr w:rsidR="00AC70D8" w14:paraId="46200A91" w14:textId="77777777" w:rsidTr="00851FFC">
        <w:tc>
          <w:tcPr>
            <w:tcW w:w="1276" w:type="dxa"/>
          </w:tcPr>
          <w:p w14:paraId="753DCC25" w14:textId="7A675AA4" w:rsidR="00AC70D8" w:rsidRPr="00887591" w:rsidRDefault="00AC70D8" w:rsidP="00F16418">
            <w:pPr>
              <w:rPr>
                <w:rStyle w:val="Hervorhebung"/>
              </w:rPr>
            </w:pPr>
            <m:oMath>
              <m:r>
                <m:rPr>
                  <m:sty m:val="p"/>
                </m:rPr>
                <w:rPr>
                  <w:rStyle w:val="Hervorhebung"/>
                  <w:rFonts w:ascii="Cambria Math" w:hAnsi="Cambria Math"/>
                </w:rPr>
                <m:t>r</m:t>
              </m:r>
            </m:oMath>
            <w:r w:rsidR="00887591" w:rsidRPr="00887591">
              <w:rPr>
                <w:rStyle w:val="Hervorhebung"/>
              </w:rPr>
              <w:t xml:space="preserve"> </w:t>
            </w:r>
          </w:p>
        </w:tc>
        <w:tc>
          <w:tcPr>
            <w:tcW w:w="2268" w:type="dxa"/>
          </w:tcPr>
          <w:p w14:paraId="5ECD9702" w14:textId="6D7E0974" w:rsidR="00AC70D8" w:rsidRPr="00887591" w:rsidRDefault="00B85D5F" w:rsidP="00F16418">
            <w:pPr>
              <w:rPr>
                <w:rStyle w:val="Hervorhebung"/>
              </w:rPr>
            </w:pPr>
            <w:r w:rsidRPr="00887591">
              <w:rPr>
                <w:rStyle w:val="Hervorhebung"/>
              </w:rPr>
              <w:t>Correlation type</w:t>
            </w:r>
          </w:p>
        </w:tc>
        <w:tc>
          <w:tcPr>
            <w:tcW w:w="6912" w:type="dxa"/>
          </w:tcPr>
          <w:p w14:paraId="10271367" w14:textId="04418F88" w:rsidR="00AC70D8" w:rsidRPr="00887591" w:rsidRDefault="00B85D5F" w:rsidP="00F16418">
            <w:pPr>
              <w:rPr>
                <w:rStyle w:val="Hervorhebung"/>
              </w:rPr>
            </w:pPr>
            <w:r w:rsidRPr="00887591">
              <w:rPr>
                <w:rStyle w:val="Hervorhebung"/>
              </w:rPr>
              <w:t>Interpretation</w:t>
            </w:r>
          </w:p>
        </w:tc>
      </w:tr>
      <w:tr w:rsidR="00AC70D8" w14:paraId="273F17FA" w14:textId="77777777" w:rsidTr="00851FFC">
        <w:tc>
          <w:tcPr>
            <w:tcW w:w="1276" w:type="dxa"/>
          </w:tcPr>
          <w:p w14:paraId="564246B3" w14:textId="0C6870B7" w:rsidR="00AC70D8" w:rsidRPr="00851FFC" w:rsidRDefault="00B85D5F" w:rsidP="00F16418">
            <w:pPr>
              <w:rPr>
                <w:rFonts w:eastAsiaTheme="minorEastAsia"/>
                <w:sz w:val="20"/>
                <w:szCs w:val="20"/>
                <w:lang w:val="en-US"/>
              </w:rPr>
            </w:pPr>
            <m:oMath>
              <m:r>
                <w:rPr>
                  <w:rFonts w:ascii="Cambria Math" w:eastAsiaTheme="minorEastAsia" w:hAnsi="Cambria Math"/>
                  <w:sz w:val="20"/>
                  <w:szCs w:val="20"/>
                  <w:lang w:val="en-US"/>
                </w:rPr>
                <m:t xml:space="preserve">0&lt;r&lt;1 </m:t>
              </m:r>
            </m:oMath>
            <w:r w:rsidRPr="00851FFC">
              <w:rPr>
                <w:rFonts w:eastAsiaTheme="minorEastAsia"/>
                <w:sz w:val="20"/>
                <w:szCs w:val="20"/>
                <w:lang w:val="en-US"/>
              </w:rPr>
              <w:t xml:space="preserve"> </w:t>
            </w:r>
          </w:p>
        </w:tc>
        <w:tc>
          <w:tcPr>
            <w:tcW w:w="2268" w:type="dxa"/>
          </w:tcPr>
          <w:p w14:paraId="479F1BB1" w14:textId="1A20A370" w:rsidR="00AC70D8" w:rsidRDefault="00B85D5F" w:rsidP="00F16418">
            <w:pPr>
              <w:rPr>
                <w:rFonts w:eastAsiaTheme="minorEastAsia"/>
                <w:lang w:val="en-US"/>
              </w:rPr>
            </w:pPr>
            <w:r w:rsidRPr="00D3781C">
              <w:rPr>
                <w:rFonts w:eastAsiaTheme="minorEastAsia"/>
                <w:b/>
                <w:bCs/>
                <w:lang w:val="en-US"/>
              </w:rPr>
              <w:t>Positive</w:t>
            </w:r>
            <w:r>
              <w:rPr>
                <w:rFonts w:eastAsiaTheme="minorEastAsia"/>
                <w:lang w:val="en-US"/>
              </w:rPr>
              <w:t xml:space="preserve"> Correlation</w:t>
            </w:r>
          </w:p>
        </w:tc>
        <w:tc>
          <w:tcPr>
            <w:tcW w:w="6912" w:type="dxa"/>
          </w:tcPr>
          <w:p w14:paraId="3DF626E6" w14:textId="664A9FDF" w:rsidR="00AC70D8" w:rsidRDefault="00B57A96" w:rsidP="00F16418">
            <w:pPr>
              <w:rPr>
                <w:rFonts w:eastAsiaTheme="minorEastAsia"/>
                <w:lang w:val="en-US"/>
              </w:rPr>
            </w:pPr>
            <w:r>
              <w:rPr>
                <w:rFonts w:eastAsiaTheme="minorEastAsia"/>
                <w:lang w:val="en-US"/>
              </w:rPr>
              <w:t>Both variables change</w:t>
            </w:r>
            <w:r w:rsidR="00B85D5F">
              <w:rPr>
                <w:rFonts w:eastAsiaTheme="minorEastAsia"/>
                <w:lang w:val="en-US"/>
              </w:rPr>
              <w:t xml:space="preserve"> in the </w:t>
            </w:r>
            <w:r w:rsidR="00B85D5F" w:rsidRPr="00D3781C">
              <w:rPr>
                <w:rFonts w:eastAsiaTheme="minorEastAsia"/>
                <w:b/>
                <w:bCs/>
                <w:lang w:val="en-US"/>
              </w:rPr>
              <w:t>same direction</w:t>
            </w:r>
            <w:r w:rsidR="00B85D5F">
              <w:rPr>
                <w:rFonts w:eastAsiaTheme="minorEastAsia"/>
                <w:lang w:val="en-US"/>
              </w:rPr>
              <w:t>.</w:t>
            </w:r>
            <w:r w:rsidR="003C62C3">
              <w:rPr>
                <w:rFonts w:eastAsiaTheme="minorEastAsia"/>
                <w:lang w:val="en-US"/>
              </w:rPr>
              <w:t xml:space="preserve"> </w:t>
            </w:r>
            <w:r w:rsidR="0055705E" w:rsidRPr="00851FFC">
              <w:rPr>
                <w:rStyle w:val="ZustzlicherHinweisZchn"/>
              </w:rPr>
              <w:t xml:space="preserve">Positive </w:t>
            </w:r>
            <w:proofErr w:type="spellStart"/>
            <w:r w:rsidR="0055705E" w:rsidRPr="00851FFC">
              <w:rPr>
                <w:rStyle w:val="ZustzlicherHinweisZchn"/>
              </w:rPr>
              <w:t>Steigung</w:t>
            </w:r>
            <w:proofErr w:type="spellEnd"/>
          </w:p>
        </w:tc>
      </w:tr>
      <w:tr w:rsidR="00AC70D8" w14:paraId="176B49A1" w14:textId="77777777" w:rsidTr="00851FFC">
        <w:tc>
          <w:tcPr>
            <w:tcW w:w="1276" w:type="dxa"/>
          </w:tcPr>
          <w:p w14:paraId="3A87A42B" w14:textId="1DB8D9A0" w:rsidR="00AC70D8" w:rsidRPr="00851FFC" w:rsidRDefault="00B85D5F" w:rsidP="00F16418">
            <w:pPr>
              <w:rPr>
                <w:rFonts w:eastAsiaTheme="minorEastAsia"/>
                <w:sz w:val="20"/>
                <w:szCs w:val="20"/>
                <w:lang w:val="en-US"/>
              </w:rPr>
            </w:pPr>
            <m:oMath>
              <m:r>
                <w:rPr>
                  <w:rFonts w:ascii="Cambria Math" w:eastAsiaTheme="minorEastAsia" w:hAnsi="Cambria Math"/>
                  <w:sz w:val="20"/>
                  <w:szCs w:val="20"/>
                  <w:lang w:val="en-US"/>
                </w:rPr>
                <m:t>0</m:t>
              </m:r>
            </m:oMath>
            <w:r w:rsidRPr="00851FFC">
              <w:rPr>
                <w:rFonts w:eastAsiaTheme="minorEastAsia"/>
                <w:sz w:val="20"/>
                <w:szCs w:val="20"/>
                <w:lang w:val="en-US"/>
              </w:rPr>
              <w:t xml:space="preserve"> </w:t>
            </w:r>
          </w:p>
        </w:tc>
        <w:tc>
          <w:tcPr>
            <w:tcW w:w="2268" w:type="dxa"/>
          </w:tcPr>
          <w:p w14:paraId="00B1D101" w14:textId="758C2AAE" w:rsidR="00AC70D8" w:rsidRDefault="00B85D5F" w:rsidP="00F16418">
            <w:pPr>
              <w:rPr>
                <w:rFonts w:eastAsiaTheme="minorEastAsia"/>
                <w:lang w:val="en-US"/>
              </w:rPr>
            </w:pPr>
            <w:r w:rsidRPr="00D3781C">
              <w:rPr>
                <w:rFonts w:eastAsiaTheme="minorEastAsia"/>
                <w:b/>
                <w:bCs/>
                <w:lang w:val="en-US"/>
              </w:rPr>
              <w:t>No</w:t>
            </w:r>
            <w:r>
              <w:rPr>
                <w:rFonts w:eastAsiaTheme="minorEastAsia"/>
                <w:lang w:val="en-US"/>
              </w:rPr>
              <w:t xml:space="preserve"> correlation</w:t>
            </w:r>
          </w:p>
        </w:tc>
        <w:tc>
          <w:tcPr>
            <w:tcW w:w="6912" w:type="dxa"/>
          </w:tcPr>
          <w:p w14:paraId="40ABBC80" w14:textId="007E79DE" w:rsidR="00AC70D8" w:rsidRDefault="00B85D5F" w:rsidP="00F16418">
            <w:pPr>
              <w:rPr>
                <w:rFonts w:eastAsiaTheme="minorEastAsia"/>
                <w:lang w:val="en-US"/>
              </w:rPr>
            </w:pPr>
            <w:r>
              <w:rPr>
                <w:rFonts w:eastAsiaTheme="minorEastAsia"/>
                <w:lang w:val="en-US"/>
              </w:rPr>
              <w:t xml:space="preserve">There is </w:t>
            </w:r>
            <w:r w:rsidRPr="00D3781C">
              <w:rPr>
                <w:rFonts w:eastAsiaTheme="minorEastAsia"/>
                <w:b/>
                <w:bCs/>
                <w:lang w:val="en-US"/>
              </w:rPr>
              <w:t>no</w:t>
            </w:r>
            <w:r w:rsidR="0055705E">
              <w:rPr>
                <w:rFonts w:eastAsiaTheme="minorEastAsia"/>
                <w:b/>
                <w:bCs/>
                <w:lang w:val="en-US"/>
              </w:rPr>
              <w:t xml:space="preserve"> linear</w:t>
            </w:r>
            <w:r w:rsidRPr="00D3781C">
              <w:rPr>
                <w:rFonts w:eastAsiaTheme="minorEastAsia"/>
                <w:b/>
                <w:bCs/>
                <w:lang w:val="en-US"/>
              </w:rPr>
              <w:t xml:space="preserve"> relationship</w:t>
            </w:r>
            <w:r>
              <w:rPr>
                <w:rFonts w:eastAsiaTheme="minorEastAsia"/>
                <w:lang w:val="en-US"/>
              </w:rPr>
              <w:t xml:space="preserve"> between the variables.</w:t>
            </w:r>
          </w:p>
        </w:tc>
      </w:tr>
      <w:tr w:rsidR="00AC70D8" w14:paraId="1106CC23" w14:textId="77777777" w:rsidTr="00851FFC">
        <w:tc>
          <w:tcPr>
            <w:tcW w:w="1276" w:type="dxa"/>
          </w:tcPr>
          <w:p w14:paraId="09F45D3D" w14:textId="25E2E498" w:rsidR="00AC70D8" w:rsidRPr="00851FFC" w:rsidRDefault="00B85D5F" w:rsidP="00F16418">
            <w:pPr>
              <w:rPr>
                <w:rFonts w:eastAsiaTheme="minorEastAsia"/>
                <w:sz w:val="20"/>
                <w:szCs w:val="20"/>
                <w:lang w:val="en-US"/>
              </w:rPr>
            </w:pPr>
            <m:oMath>
              <m:r>
                <w:rPr>
                  <w:rFonts w:ascii="Cambria Math" w:eastAsiaTheme="minorEastAsia" w:hAnsi="Cambria Math"/>
                  <w:sz w:val="20"/>
                  <w:szCs w:val="20"/>
                  <w:lang w:val="en-US"/>
                </w:rPr>
                <m:t>-1&lt;r&lt;0</m:t>
              </m:r>
            </m:oMath>
            <w:r w:rsidRPr="00851FFC">
              <w:rPr>
                <w:rFonts w:eastAsiaTheme="minorEastAsia"/>
                <w:sz w:val="20"/>
                <w:szCs w:val="20"/>
                <w:lang w:val="en-US"/>
              </w:rPr>
              <w:t xml:space="preserve"> </w:t>
            </w:r>
          </w:p>
        </w:tc>
        <w:tc>
          <w:tcPr>
            <w:tcW w:w="2268" w:type="dxa"/>
          </w:tcPr>
          <w:p w14:paraId="7EA9A607" w14:textId="1F8FA8F9" w:rsidR="00AC70D8" w:rsidRDefault="00B85D5F" w:rsidP="00F16418">
            <w:pPr>
              <w:rPr>
                <w:rFonts w:eastAsiaTheme="minorEastAsia"/>
                <w:lang w:val="en-US"/>
              </w:rPr>
            </w:pPr>
            <w:r w:rsidRPr="00D3781C">
              <w:rPr>
                <w:rFonts w:eastAsiaTheme="minorEastAsia"/>
                <w:b/>
                <w:bCs/>
                <w:lang w:val="en-US"/>
              </w:rPr>
              <w:t>Negative</w:t>
            </w:r>
            <w:r>
              <w:rPr>
                <w:rFonts w:eastAsiaTheme="minorEastAsia"/>
                <w:lang w:val="en-US"/>
              </w:rPr>
              <w:t xml:space="preserve"> Correlation</w:t>
            </w:r>
          </w:p>
        </w:tc>
        <w:tc>
          <w:tcPr>
            <w:tcW w:w="6912" w:type="dxa"/>
          </w:tcPr>
          <w:p w14:paraId="4D535593" w14:textId="57E66331" w:rsidR="00AC70D8" w:rsidRDefault="00B57A96" w:rsidP="00F16418">
            <w:pPr>
              <w:rPr>
                <w:rFonts w:eastAsiaTheme="minorEastAsia"/>
                <w:lang w:val="en-US"/>
              </w:rPr>
            </w:pPr>
            <w:r>
              <w:rPr>
                <w:rFonts w:eastAsiaTheme="minorEastAsia"/>
                <w:lang w:val="en-US"/>
              </w:rPr>
              <w:t xml:space="preserve">The </w:t>
            </w:r>
            <w:r w:rsidR="00851FFC">
              <w:rPr>
                <w:rFonts w:eastAsiaTheme="minorEastAsia"/>
                <w:lang w:val="en-US"/>
              </w:rPr>
              <w:t>2.</w:t>
            </w:r>
            <w:r>
              <w:rPr>
                <w:rFonts w:eastAsiaTheme="minorEastAsia"/>
                <w:lang w:val="en-US"/>
              </w:rPr>
              <w:t xml:space="preserve"> variable changes</w:t>
            </w:r>
            <w:r w:rsidR="00B85D5F">
              <w:rPr>
                <w:rFonts w:eastAsiaTheme="minorEastAsia"/>
                <w:lang w:val="en-US"/>
              </w:rPr>
              <w:t xml:space="preserve"> in the </w:t>
            </w:r>
            <w:r w:rsidR="00B85D5F" w:rsidRPr="00D3781C">
              <w:rPr>
                <w:rFonts w:eastAsiaTheme="minorEastAsia"/>
                <w:b/>
                <w:bCs/>
                <w:lang w:val="en-US"/>
              </w:rPr>
              <w:t>opposite direction.</w:t>
            </w:r>
            <w:r w:rsidR="0055705E" w:rsidRPr="00851FFC">
              <w:rPr>
                <w:rStyle w:val="ZustzlicherHinweisZchn"/>
              </w:rPr>
              <w:t xml:space="preserve"> Negative </w:t>
            </w:r>
            <w:proofErr w:type="spellStart"/>
            <w:r w:rsidR="0055705E" w:rsidRPr="00851FFC">
              <w:rPr>
                <w:rStyle w:val="ZustzlicherHinweisZchn"/>
              </w:rPr>
              <w:t>Steigung</w:t>
            </w:r>
            <w:proofErr w:type="spellEnd"/>
          </w:p>
        </w:tc>
      </w:tr>
    </w:tbl>
    <w:p w14:paraId="2A84E3BC" w14:textId="2FFF59E1" w:rsidR="00AA3DD1" w:rsidRPr="00AA3DD1" w:rsidRDefault="00AA3DD1" w:rsidP="00F16418">
      <w:pPr>
        <w:rPr>
          <w:rFonts w:eastAsiaTheme="minorEastAsia"/>
          <w:lang w:val="en-US"/>
        </w:rPr>
      </w:pPr>
    </w:p>
    <w:p w14:paraId="0F4BA2A7" w14:textId="153A7206" w:rsidR="0047058F" w:rsidRPr="003B3C82" w:rsidRDefault="00AE2874" w:rsidP="00B15D4C">
      <w:pPr>
        <w:pStyle w:val="berschrift3"/>
        <w:rPr>
          <w:lang w:val="en-US"/>
        </w:rPr>
      </w:pPr>
      <w:r>
        <w:rPr>
          <w:lang w:val="en-US"/>
        </w:rPr>
        <w:t>Multiple Linear Regression</w:t>
      </w:r>
    </w:p>
    <w:p w14:paraId="301B38EA" w14:textId="2F229FCB" w:rsidR="0047058F" w:rsidRPr="000E7DFC" w:rsidRDefault="007E439F" w:rsidP="0047058F">
      <w:pPr>
        <w:rPr>
          <w:rFonts w:eastAsiaTheme="minorEastAsia"/>
          <w:lang w:val="en-US"/>
        </w:rPr>
      </w:pPr>
      <w:r>
        <w:rPr>
          <w:lang w:val="en-US"/>
        </w:rPr>
        <w:t xml:space="preserve">Add </w:t>
      </w:r>
      <w:r w:rsidRPr="000145E3">
        <w:rPr>
          <w:rStyle w:val="Hervorhebung"/>
        </w:rPr>
        <w:t>more “explaining factors”</w:t>
      </w:r>
      <w:r>
        <w:rPr>
          <w:lang w:val="en-US"/>
        </w:rPr>
        <w:t xml:space="preserve"> to the model</w:t>
      </w:r>
      <w:r w:rsidR="0009259E">
        <w:rPr>
          <w:lang w:val="en-US"/>
        </w:rPr>
        <w:t xml:space="preserve">, since </w:t>
      </w:r>
      <w:r w:rsidR="000F351F">
        <w:rPr>
          <w:lang w:val="en-US"/>
        </w:rPr>
        <w:t xml:space="preserve">most of the time, </w:t>
      </w:r>
      <w:r w:rsidR="0009259E">
        <w:rPr>
          <w:lang w:val="en-US"/>
        </w:rPr>
        <w:t xml:space="preserve">multiple factors </w:t>
      </w:r>
      <w:r w:rsidR="00484975">
        <w:rPr>
          <w:lang w:val="en-US"/>
        </w:rPr>
        <w:t>contribute</w:t>
      </w:r>
      <w:r w:rsidR="00433B5A">
        <w:rPr>
          <w:lang w:val="en-US"/>
        </w:rPr>
        <w:t xml:space="preserve"> to the </w:t>
      </w:r>
      <w:r w:rsidR="00D86523">
        <w:rPr>
          <w:lang w:val="en-US"/>
        </w:rPr>
        <w:t>result</w:t>
      </w:r>
      <w:r w:rsidR="00484975">
        <w:rPr>
          <w:lang w:val="en-US"/>
        </w:rPr>
        <w:t xml:space="preserve"> </w:t>
      </w:r>
      <w:r w:rsidR="000F351F">
        <w:rPr>
          <w:lang w:val="en-US"/>
        </w:rPr>
        <w:t>to</w:t>
      </w:r>
      <w:r w:rsidR="00484975">
        <w:rPr>
          <w:lang w:val="en-US"/>
        </w:rPr>
        <w:t xml:space="preserve"> diff</w:t>
      </w:r>
      <w:r w:rsidR="00D86523">
        <w:rPr>
          <w:lang w:val="en-US"/>
        </w:rPr>
        <w:t>erent degrees</w:t>
      </w:r>
      <w:r>
        <w:rPr>
          <w:lang w:val="en-US"/>
        </w:rPr>
        <w:t>:</w:t>
      </w:r>
      <w:r w:rsidR="00BF0180">
        <w:rPr>
          <w:lang w:val="en-US"/>
        </w:rPr>
        <w:t xml:space="preserve">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+b</m:t>
        </m:r>
      </m:oMath>
      <w:r w:rsidR="00400D7D">
        <w:rPr>
          <w:rFonts w:eastAsiaTheme="minorEastAsia"/>
          <w:lang w:val="en-US"/>
        </w:rPr>
        <w:t xml:space="preserve"> </w:t>
      </w:r>
      <w:r w:rsidR="00400D7D">
        <w:rPr>
          <w:rFonts w:eastAsiaTheme="minorEastAsia"/>
          <w:lang w:val="en-US"/>
        </w:rPr>
        <w:br/>
        <w:t xml:space="preserve">Same concept, but different notation / indexing: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α+</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1</m:t>
                </m:r>
              </m:e>
            </m:d>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2</m:t>
                </m:r>
              </m:e>
            </m:d>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n</m:t>
                </m:r>
              </m:e>
            </m:d>
          </m:sup>
        </m:sSubSup>
      </m:oMath>
    </w:p>
    <w:p w14:paraId="026D818E" w14:textId="77777777" w:rsidR="000A405E" w:rsidRDefault="000E7DFC" w:rsidP="0047058F">
      <w:pPr>
        <w:rPr>
          <w:rStyle w:val="ZustzlicherHinweisZchn"/>
        </w:rPr>
      </w:pPr>
      <w:r>
        <w:rPr>
          <w:rFonts w:eastAsiaTheme="minorEastAsia"/>
          <w:lang w:val="en-US"/>
        </w:rPr>
        <w:t xml:space="preserve">Idea: a single “dependent” variable </w:t>
      </w:r>
      <m:oMath>
        <m:r>
          <w:rPr>
            <w:rFonts w:ascii="Cambria Math" w:eastAsiaTheme="minorEastAsia" w:hAnsi="Cambria Math"/>
            <w:lang w:val="en-US"/>
          </w:rPr>
          <m:t>y</m:t>
        </m:r>
      </m:oMath>
      <w:r>
        <w:rPr>
          <w:rFonts w:eastAsiaTheme="minorEastAsia"/>
          <w:lang w:val="en-US"/>
        </w:rPr>
        <w:t xml:space="preserve"> is </w:t>
      </w:r>
      <w:r w:rsidRPr="000145E3">
        <w:rPr>
          <w:rStyle w:val="Hervorhebung"/>
        </w:rPr>
        <w:t>explained by multiple independent variables</w:t>
      </w: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w:t>
      </w:r>
      <w:r w:rsidR="00E5452A">
        <w:rPr>
          <w:rFonts w:eastAsiaTheme="minorEastAsia"/>
          <w:lang w:val="en-US"/>
        </w:rPr>
        <w:t xml:space="preserve"> To </w:t>
      </w:r>
      <w:r w:rsidR="00A877C4">
        <w:rPr>
          <w:rFonts w:eastAsiaTheme="minorEastAsia"/>
          <w:lang w:val="en-US"/>
        </w:rPr>
        <w:t>be able to change</w:t>
      </w:r>
      <w:r w:rsidR="00E5452A">
        <w:rPr>
          <w:rFonts w:eastAsiaTheme="minorEastAsia"/>
          <w:lang w:val="en-US"/>
        </w:rPr>
        <w:t xml:space="preserve"> the </w:t>
      </w:r>
      <w:r w:rsidR="007375DC">
        <w:rPr>
          <w:rFonts w:eastAsiaTheme="minorEastAsia"/>
          <w:lang w:val="en-US"/>
        </w:rPr>
        <w:t xml:space="preserve">importance of </w:t>
      </w:r>
      <w:r w:rsidR="00DA6FDC">
        <w:rPr>
          <w:rFonts w:eastAsiaTheme="minorEastAsia"/>
          <w:lang w:val="en-US"/>
        </w:rPr>
        <w:t xml:space="preserve">each variable, we also add a </w:t>
      </w:r>
      <w:r w:rsidR="00DA6FDC" w:rsidRPr="00A877C4">
        <w:rPr>
          <w:rStyle w:val="Hervorhebung"/>
        </w:rPr>
        <w:t>weight</w:t>
      </w:r>
      <w:r w:rsidR="00DA6FDC">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oMath>
      <w:r w:rsidR="00B06C7C">
        <w:rPr>
          <w:rFonts w:eastAsiaTheme="minorEastAsia"/>
          <w:lang w:val="en-US"/>
        </w:rPr>
        <w:t>.</w:t>
      </w:r>
      <w:r w:rsidR="00310B64">
        <w:rPr>
          <w:rFonts w:eastAsiaTheme="minorEastAsia"/>
          <w:lang w:val="en-US"/>
        </w:rPr>
        <w:t xml:space="preserve"> </w:t>
      </w:r>
      <w:r w:rsidR="00310B64" w:rsidRPr="000145E3">
        <w:rPr>
          <w:rStyle w:val="ZustzlicherHinweisZchn"/>
        </w:rPr>
        <w:t xml:space="preserve">Example: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y</m:t>
            </m:r>
          </m:e>
          <m:sub>
            <m:r>
              <m:rPr>
                <m:sty m:val="p"/>
              </m:rPr>
              <w:rPr>
                <w:rStyle w:val="ZustzlicherHinweisZchn"/>
                <w:rFonts w:ascii="Cambria Math" w:hAnsi="Cambria Math"/>
              </w:rPr>
              <m:t>i</m:t>
            </m:r>
          </m:sub>
        </m:sSub>
      </m:oMath>
      <w:r w:rsidR="00310B64" w:rsidRPr="000145E3">
        <w:rPr>
          <w:rStyle w:val="ZustzlicherHinweisZchn"/>
        </w:rPr>
        <w:t xml:space="preserve"> is an observed/measured quantity. Example: blood pressure.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x</m:t>
            </m:r>
          </m:e>
          <m:sub>
            <m:r>
              <m:rPr>
                <m:sty m:val="p"/>
              </m:rPr>
              <w:rPr>
                <w:rStyle w:val="ZustzlicherHinweisZchn"/>
                <w:rFonts w:ascii="Cambria Math" w:hAnsi="Cambria Math"/>
              </w:rPr>
              <m:t>1</m:t>
            </m:r>
          </m:sub>
        </m:sSub>
        <m:r>
          <m:rPr>
            <m:sty m:val="p"/>
          </m:rPr>
          <w:rPr>
            <w:rStyle w:val="ZustzlicherHinweisZchn"/>
            <w:rFonts w:ascii="Cambria Math" w:hAnsi="Cambria Math"/>
          </w:rPr>
          <m:t>…</m:t>
        </m:r>
        <m:sSub>
          <m:sSubPr>
            <m:ctrlPr>
              <w:rPr>
                <w:rStyle w:val="ZustzlicherHinweisZchn"/>
                <w:rFonts w:ascii="Cambria Math" w:hAnsi="Cambria Math"/>
                <w:i w:val="0"/>
                <w:iCs w:val="0"/>
              </w:rPr>
            </m:ctrlPr>
          </m:sSubPr>
          <m:e>
            <m:r>
              <m:rPr>
                <m:sty m:val="p"/>
              </m:rPr>
              <w:rPr>
                <w:rStyle w:val="ZustzlicherHinweisZchn"/>
                <w:rFonts w:ascii="Cambria Math" w:hAnsi="Cambria Math"/>
              </w:rPr>
              <m:t>x</m:t>
            </m:r>
          </m:e>
          <m:sub>
            <m:r>
              <m:rPr>
                <m:sty m:val="p"/>
              </m:rPr>
              <w:rPr>
                <w:rStyle w:val="ZustzlicherHinweisZchn"/>
                <w:rFonts w:ascii="Cambria Math" w:hAnsi="Cambria Math"/>
              </w:rPr>
              <m:t>n</m:t>
            </m:r>
          </m:sub>
        </m:sSub>
      </m:oMath>
      <w:r w:rsidR="00310B64" w:rsidRPr="000145E3">
        <w:rPr>
          <w:rStyle w:val="ZustzlicherHinweisZchn"/>
        </w:rPr>
        <w:t xml:space="preserve"> are “factors” like age, weight, sex, </w:t>
      </w:r>
      <w:proofErr w:type="gramStart"/>
      <w:r w:rsidR="00310B64" w:rsidRPr="000145E3">
        <w:rPr>
          <w:rStyle w:val="ZustzlicherHinweisZchn"/>
        </w:rPr>
        <w:t>…</w:t>
      </w:r>
      <w:r w:rsidR="004D4CC5" w:rsidRPr="000145E3">
        <w:rPr>
          <w:rStyle w:val="ZustzlicherHinweisZchn"/>
        </w:rPr>
        <w:t xml:space="preserve"> .</w:t>
      </w:r>
      <w:proofErr w:type="gramEnd"/>
      <w:r w:rsidR="004D4CC5" w:rsidRPr="000145E3">
        <w:rPr>
          <w:rStyle w:val="ZustzlicherHinweisZchn"/>
        </w:rPr>
        <w:t xml:space="preserv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w</m:t>
            </m:r>
          </m:e>
          <m:sub>
            <m:r>
              <m:rPr>
                <m:sty m:val="p"/>
              </m:rPr>
              <w:rPr>
                <w:rStyle w:val="ZustzlicherHinweisZchn"/>
                <w:rFonts w:ascii="Cambria Math" w:hAnsi="Cambria Math"/>
              </w:rPr>
              <m:t>1</m:t>
            </m:r>
          </m:sub>
        </m:sSub>
        <m:r>
          <m:rPr>
            <m:sty m:val="p"/>
          </m:rPr>
          <w:rPr>
            <w:rStyle w:val="ZustzlicherHinweisZchn"/>
            <w:rFonts w:ascii="Cambria Math" w:hAnsi="Cambria Math"/>
          </w:rPr>
          <m:t>…</m:t>
        </m:r>
        <m:sSub>
          <m:sSubPr>
            <m:ctrlPr>
              <w:rPr>
                <w:rStyle w:val="ZustzlicherHinweisZchn"/>
                <w:rFonts w:ascii="Cambria Math" w:hAnsi="Cambria Math"/>
                <w:i w:val="0"/>
                <w:iCs w:val="0"/>
              </w:rPr>
            </m:ctrlPr>
          </m:sSubPr>
          <m:e>
            <m:r>
              <m:rPr>
                <m:sty m:val="p"/>
              </m:rPr>
              <w:rPr>
                <w:rStyle w:val="ZustzlicherHinweisZchn"/>
                <w:rFonts w:ascii="Cambria Math" w:hAnsi="Cambria Math"/>
              </w:rPr>
              <m:t>w</m:t>
            </m:r>
          </m:e>
          <m:sub>
            <m:r>
              <m:rPr>
                <m:sty m:val="p"/>
              </m:rPr>
              <w:rPr>
                <w:rStyle w:val="ZustzlicherHinweisZchn"/>
                <w:rFonts w:ascii="Cambria Math" w:hAnsi="Cambria Math"/>
              </w:rPr>
              <m:t>n</m:t>
            </m:r>
          </m:sub>
        </m:sSub>
      </m:oMath>
      <w:r w:rsidR="004D4CC5" w:rsidRPr="000145E3">
        <w:rPr>
          <w:rStyle w:val="ZustzlicherHinweisZchn"/>
        </w:rPr>
        <w:t xml:space="preserve"> are weights. How much does each factor  </w:t>
      </w:r>
      <m:oMath>
        <m:r>
          <m:rPr>
            <m:sty m:val="p"/>
          </m:rPr>
          <w:rPr>
            <w:rStyle w:val="ZustzlicherHinweisZchn"/>
            <w:rFonts w:ascii="Cambria Math" w:hAnsi="Cambria Math"/>
          </w:rPr>
          <m:t>x</m:t>
        </m:r>
      </m:oMath>
      <w:r w:rsidR="004D4CC5" w:rsidRPr="000145E3">
        <w:rPr>
          <w:rStyle w:val="ZustzlicherHinweisZchn"/>
        </w:rPr>
        <w:t xml:space="preserve"> explain the outcome </w:t>
      </w:r>
      <m:oMath>
        <m:r>
          <m:rPr>
            <m:sty m:val="p"/>
          </m:rPr>
          <w:rPr>
            <w:rStyle w:val="ZustzlicherHinweisZchn"/>
            <w:rFonts w:ascii="Cambria Math" w:hAnsi="Cambria Math"/>
          </w:rPr>
          <m:t>y</m:t>
        </m:r>
      </m:oMath>
      <w:r w:rsidR="004D4CC5" w:rsidRPr="000145E3">
        <w:rPr>
          <w:rStyle w:val="ZustzlicherHinweisZchn"/>
        </w:rPr>
        <w:t>?</w:t>
      </w:r>
    </w:p>
    <w:p w14:paraId="21B22153" w14:textId="127B0D1D" w:rsidR="000E7DFC" w:rsidRPr="005A7329" w:rsidRDefault="000A405E" w:rsidP="000A405E">
      <w:pPr>
        <w:rPr>
          <w:rFonts w:eastAsiaTheme="minorEastAsia"/>
          <w:lang w:val="en-US"/>
        </w:rPr>
      </w:pPr>
      <w:r w:rsidRPr="005A7329">
        <w:rPr>
          <w:rFonts w:eastAsiaTheme="minorEastAsia"/>
          <w:lang w:val="en-US"/>
        </w:rPr>
        <w:t>A variant of mu</w:t>
      </w:r>
      <w:r w:rsidR="002B4622" w:rsidRPr="005A7329">
        <w:rPr>
          <w:rFonts w:eastAsiaTheme="minorEastAsia"/>
          <w:lang w:val="en-US"/>
        </w:rPr>
        <w:t xml:space="preserve">ltiple linear regression is polynomial linear regression, where each variable is </w:t>
      </w:r>
      <w:r w:rsidR="00B659D8" w:rsidRPr="005A7329">
        <w:rPr>
          <w:rFonts w:eastAsiaTheme="minorEastAsia"/>
          <w:lang w:val="en-US"/>
        </w:rPr>
        <w:t>an exponent</w:t>
      </w:r>
      <w:r w:rsidR="00B659D8" w:rsidRPr="005A7329">
        <w:rPr>
          <w:lang w:val="en-US"/>
        </w:rPr>
        <w:t xml:space="preserve"> </w:t>
      </w:r>
      <m:oMath>
        <m:r>
          <m:rPr>
            <m:sty m:val="p"/>
          </m:rPr>
          <w:rPr>
            <w:rFonts w:ascii="Cambria Math" w:eastAsiaTheme="minorEastAsia" w:hAnsi="Cambria Math"/>
            <w:lang w:val="en-US"/>
          </w:rPr>
          <m:t xml:space="preserve">y= </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1</m:t>
            </m:r>
          </m:sub>
        </m:sSub>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2</m:t>
            </m:r>
          </m:sub>
        </m:sSub>
        <m:sSubSup>
          <m:sSubSupPr>
            <m:ctrlPr>
              <w:rPr>
                <w:rFonts w:ascii="Cambria Math" w:eastAsiaTheme="minorEastAsia" w:hAnsi="Cambria Math"/>
                <w:lang w:val="en-US"/>
              </w:rPr>
            </m:ctrlPr>
          </m:sSubSupPr>
          <m:e>
            <m:r>
              <m:rPr>
                <m:sty m:val="p"/>
              </m:rPr>
              <w:rPr>
                <w:rFonts w:ascii="Cambria Math" w:eastAsiaTheme="minorEastAsia" w:hAnsi="Cambria Math"/>
                <w:lang w:val="en-US"/>
              </w:rPr>
              <m:t>x</m:t>
            </m:r>
          </m:e>
          <m:sub>
            <m:r>
              <m:rPr>
                <m:sty m:val="p"/>
              </m:rPr>
              <w:rPr>
                <w:rFonts w:ascii="Cambria Math" w:eastAsiaTheme="minorEastAsia" w:hAnsi="Cambria Math"/>
                <w:lang w:val="en-US"/>
              </w:rPr>
              <m:t>2</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m:t>
        </m:r>
        <m:sSubSup>
          <m:sSubSupPr>
            <m:ctrlPr>
              <w:rPr>
                <w:rFonts w:ascii="Cambria Math" w:eastAsiaTheme="minorEastAsia" w:hAnsi="Cambria Math"/>
                <w:lang w:val="en-US"/>
              </w:rPr>
            </m:ctrlPr>
          </m:sSubSupPr>
          <m:e>
            <m:r>
              <m:rPr>
                <m:sty m:val="p"/>
              </m:rPr>
              <w:rPr>
                <w:rFonts w:ascii="Cambria Math" w:eastAsiaTheme="minorEastAsia" w:hAnsi="Cambria Math"/>
                <w:lang w:val="en-US"/>
              </w:rPr>
              <m:t>w</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p</m:t>
            </m:r>
          </m:sub>
        </m:sSub>
        <m:sSubSup>
          <m:sSubSupPr>
            <m:ctrlPr>
              <w:rPr>
                <w:rFonts w:ascii="Cambria Math" w:eastAsiaTheme="minorEastAsia" w:hAnsi="Cambria Math"/>
                <w:lang w:val="en-US"/>
              </w:rPr>
            </m:ctrlPr>
          </m:sSubSupPr>
          <m:e>
            <m:r>
              <m:rPr>
                <m:sty m:val="p"/>
              </m:rPr>
              <w:rPr>
                <w:rFonts w:ascii="Cambria Math" w:eastAsiaTheme="minorEastAsia" w:hAnsi="Cambria Math"/>
                <w:lang w:val="en-US"/>
              </w:rPr>
              <m:t>x</m:t>
            </m:r>
          </m:e>
          <m:sub>
            <m:r>
              <m:rPr>
                <m:sty m:val="p"/>
              </m:rPr>
              <w:rPr>
                <w:rFonts w:ascii="Cambria Math" w:eastAsiaTheme="minorEastAsia" w:hAnsi="Cambria Math"/>
                <w:lang w:val="en-US"/>
              </w:rPr>
              <m:t>p</m:t>
            </m:r>
          </m:sub>
          <m:sup>
            <m:r>
              <m:rPr>
                <m:sty m:val="p"/>
              </m:rPr>
              <w:rPr>
                <w:rFonts w:ascii="Cambria Math" w:eastAsiaTheme="minorEastAsia" w:hAnsi="Cambria Math"/>
                <w:lang w:val="en-US"/>
              </w:rPr>
              <m:t>d</m:t>
            </m:r>
          </m:sup>
        </m:sSubSup>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0</m:t>
            </m:r>
          </m:sub>
        </m:sSub>
      </m:oMath>
    </w:p>
    <w:p w14:paraId="4E1672DB" w14:textId="5BEB7B90" w:rsidR="006D4F88" w:rsidRPr="002554E0" w:rsidRDefault="002554E0" w:rsidP="002554E0">
      <w:pPr>
        <w:pStyle w:val="berschrift4"/>
        <w:rPr>
          <w:rStyle w:val="ZustzlicherHinweisZchn"/>
          <w:i w:val="0"/>
          <w:iCs w:val="0"/>
          <w:sz w:val="24"/>
          <w:szCs w:val="24"/>
        </w:rPr>
      </w:pPr>
      <w:r w:rsidRPr="002554E0">
        <w:rPr>
          <w:rStyle w:val="ZustzlicherHinweisZchn"/>
          <w:i w:val="0"/>
          <w:iCs w:val="0"/>
          <w:sz w:val="24"/>
          <w:szCs w:val="24"/>
        </w:rPr>
        <w:t>Matrix Notation</w:t>
      </w:r>
    </w:p>
    <w:p w14:paraId="2B25AD3F" w14:textId="2E20FA95" w:rsidR="001F7B71" w:rsidRDefault="001F7B71" w:rsidP="001F7B71">
      <w:pPr>
        <w:rPr>
          <w:rStyle w:val="ZustzlicherHinweisZchn"/>
          <w:i w:val="0"/>
          <w:iCs w:val="0"/>
          <w:sz w:val="24"/>
          <w:szCs w:val="24"/>
        </w:rPr>
      </w:pPr>
      <w:r>
        <w:rPr>
          <w:rStyle w:val="ZustzlicherHinweisZchn"/>
          <w:i w:val="0"/>
          <w:iCs w:val="0"/>
          <w:sz w:val="24"/>
          <w:szCs w:val="24"/>
        </w:rPr>
        <w:t xml:space="preserve">Dataset: </w:t>
      </w:r>
      <m:oMath>
        <m:r>
          <m:rPr>
            <m:sty m:val="p"/>
          </m:rPr>
          <w:rPr>
            <w:rStyle w:val="ZustzlicherHinweisZchn"/>
            <w:rFonts w:ascii="Cambria Math" w:hAnsi="Cambria Math"/>
            <w:sz w:val="24"/>
            <w:szCs w:val="24"/>
          </w:rPr>
          <m:t>n</m:t>
        </m:r>
      </m:oMath>
      <w:r>
        <w:rPr>
          <w:rStyle w:val="ZustzlicherHinweisZchn"/>
          <w:rFonts w:eastAsiaTheme="minorEastAsia"/>
          <w:i w:val="0"/>
          <w:iCs w:val="0"/>
          <w:sz w:val="24"/>
          <w:szCs w:val="24"/>
        </w:rPr>
        <w:t xml:space="preserve"> points </w:t>
      </w:r>
      <m:oMath>
        <m:r>
          <m:rPr>
            <m:sty m:val="p"/>
          </m:rPr>
          <w:rPr>
            <w:rStyle w:val="ZustzlicherHinweisZchn"/>
            <w:rFonts w:ascii="Cambria Math" w:eastAsiaTheme="minorEastAsia" w:hAnsi="Cambria Math"/>
            <w:sz w:val="24"/>
            <w:szCs w:val="24"/>
          </w:rPr>
          <m:t>(x,y)</m:t>
        </m:r>
      </m:oMath>
      <w:r>
        <w:rPr>
          <w:rStyle w:val="ZustzlicherHinweisZchn"/>
          <w:rFonts w:eastAsiaTheme="minorEastAsia"/>
          <w:i w:val="0"/>
          <w:iCs w:val="0"/>
          <w:sz w:val="24"/>
          <w:szCs w:val="24"/>
        </w:rPr>
        <w:t xml:space="preserve"> where </w:t>
      </w:r>
      <m:oMath>
        <m:r>
          <m:rPr>
            <m:sty m:val="p"/>
          </m:rPr>
          <w:rPr>
            <w:rStyle w:val="ZustzlicherHinweisZchn"/>
            <w:rFonts w:ascii="Cambria Math" w:eastAsiaTheme="minorEastAsia" w:hAnsi="Cambria Math"/>
            <w:sz w:val="24"/>
            <w:szCs w:val="24"/>
          </w:rPr>
          <m:t>x</m:t>
        </m:r>
      </m:oMath>
      <w:r>
        <w:rPr>
          <w:rStyle w:val="ZustzlicherHinweisZchn"/>
          <w:rFonts w:eastAsiaTheme="minorEastAsia"/>
          <w:i w:val="0"/>
          <w:iCs w:val="0"/>
          <w:sz w:val="24"/>
          <w:szCs w:val="24"/>
        </w:rPr>
        <w:t xml:space="preserve"> is a vector with </w:t>
      </w:r>
      <m:oMath>
        <m:r>
          <m:rPr>
            <m:sty m:val="p"/>
          </m:rPr>
          <w:rPr>
            <w:rStyle w:val="ZustzlicherHinweisZchn"/>
            <w:rFonts w:ascii="Cambria Math" w:eastAsiaTheme="minorEastAsia" w:hAnsi="Cambria Math"/>
            <w:sz w:val="24"/>
            <w:szCs w:val="24"/>
          </w:rPr>
          <m:t>p</m:t>
        </m:r>
      </m:oMath>
      <w:r>
        <w:rPr>
          <w:rStyle w:val="ZustzlicherHinweisZchn"/>
          <w:rFonts w:eastAsiaTheme="minorEastAsia"/>
          <w:i w:val="0"/>
          <w:iCs w:val="0"/>
          <w:sz w:val="24"/>
          <w:szCs w:val="24"/>
        </w:rPr>
        <w:t xml:space="preserve"> features (=dimensions)</w:t>
      </w:r>
    </w:p>
    <w:p w14:paraId="274BE59A" w14:textId="17256FAE" w:rsidR="005D2B0A" w:rsidRDefault="00653A42" w:rsidP="001F7B71">
      <w:pPr>
        <w:rPr>
          <w:rStyle w:val="ZustzlicherHinweisZchn"/>
          <w:rFonts w:eastAsiaTheme="minorEastAsia"/>
          <w:i w:val="0"/>
          <w:iCs w:val="0"/>
          <w:sz w:val="24"/>
          <w:szCs w:val="24"/>
        </w:rPr>
      </w:pPr>
      <w:r>
        <w:rPr>
          <w:rStyle w:val="ZustzlicherHinweisZchn"/>
          <w:i w:val="0"/>
          <w:iCs w:val="0"/>
          <w:sz w:val="24"/>
          <w:szCs w:val="24"/>
        </w:rPr>
        <w:t xml:space="preserve">The model: </w:t>
      </w:r>
      <m:oMath>
        <m:sSub>
          <m:sSubPr>
            <m:ctrlPr>
              <w:rPr>
                <w:rStyle w:val="ZustzlicherHinweisZchn"/>
                <w:rFonts w:ascii="Cambria Math" w:hAnsi="Cambria Math"/>
                <w:i w:val="0"/>
                <w:iCs w:val="0"/>
                <w:sz w:val="24"/>
                <w:szCs w:val="24"/>
              </w:rPr>
            </m:ctrlPr>
          </m:sSubPr>
          <m:e>
            <m:acc>
              <m:accPr>
                <m:ctrlPr>
                  <w:rPr>
                    <w:rStyle w:val="ZustzlicherHinweisZchn"/>
                    <w:rFonts w:ascii="Cambria Math" w:hAnsi="Cambria Math"/>
                    <w:i w:val="0"/>
                    <w:iCs w:val="0"/>
                    <w:sz w:val="24"/>
                    <w:szCs w:val="24"/>
                  </w:rPr>
                </m:ctrlPr>
              </m:accPr>
              <m:e>
                <m:r>
                  <m:rPr>
                    <m:sty m:val="p"/>
                  </m:rPr>
                  <w:rPr>
                    <w:rStyle w:val="ZustzlicherHinweisZchn"/>
                    <w:rFonts w:ascii="Cambria Math" w:hAnsi="Cambria Math"/>
                    <w:sz w:val="24"/>
                    <w:szCs w:val="24"/>
                  </w:rPr>
                  <m:t>y</m:t>
                </m:r>
              </m:e>
            </m:acc>
          </m:e>
          <m:sub>
            <m:r>
              <m:rPr>
                <m:sty m:val="p"/>
              </m:rPr>
              <w:rPr>
                <w:rStyle w:val="ZustzlicherHinweisZchn"/>
                <w:rFonts w:ascii="Cambria Math" w:hAnsi="Cambria Math"/>
                <w:sz w:val="24"/>
                <w:szCs w:val="24"/>
              </w:rPr>
              <m:t>i</m:t>
            </m:r>
          </m:sub>
        </m:sSub>
        <m:r>
          <m:rPr>
            <m:sty m:val="p"/>
          </m:rPr>
          <w:rPr>
            <w:rStyle w:val="ZustzlicherHinweisZchn"/>
            <w:rFonts w:ascii="Cambria Math" w:hAnsi="Cambria Math"/>
            <w:sz w:val="24"/>
            <w:szCs w:val="24"/>
          </w:rPr>
          <m:t>=</m:t>
        </m:r>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β</m:t>
            </m:r>
          </m:e>
          <m:sub>
            <m:r>
              <m:rPr>
                <m:sty m:val="p"/>
              </m:rPr>
              <w:rPr>
                <w:rStyle w:val="ZustzlicherHinweisZchn"/>
                <w:rFonts w:ascii="Cambria Math" w:hAnsi="Cambria Math"/>
                <w:sz w:val="24"/>
                <w:szCs w:val="24"/>
              </w:rPr>
              <m:t>0</m:t>
            </m:r>
          </m:sub>
        </m:sSub>
        <m:r>
          <m:rPr>
            <m:sty m:val="p"/>
          </m:rPr>
          <w:rPr>
            <w:rStyle w:val="ZustzlicherHinweisZchn"/>
            <w:rFonts w:ascii="Cambria Math" w:hAnsi="Cambria Math"/>
            <w:sz w:val="24"/>
            <w:szCs w:val="24"/>
          </w:rPr>
          <m:t xml:space="preserve">+ </m:t>
        </m:r>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β</m:t>
            </m:r>
          </m:e>
          <m:sub>
            <m:r>
              <m:rPr>
                <m:sty m:val="p"/>
              </m:rPr>
              <w:rPr>
                <w:rStyle w:val="ZustzlicherHinweisZchn"/>
                <w:rFonts w:ascii="Cambria Math" w:hAnsi="Cambria Math"/>
                <w:sz w:val="24"/>
                <w:szCs w:val="24"/>
              </w:rPr>
              <m:t>1</m:t>
            </m:r>
          </m:sub>
        </m:sSub>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x</m:t>
            </m:r>
          </m:e>
          <m:sub>
            <m:r>
              <m:rPr>
                <m:sty m:val="p"/>
              </m:rPr>
              <w:rPr>
                <w:rStyle w:val="ZustzlicherHinweisZchn"/>
                <w:rFonts w:ascii="Cambria Math" w:hAnsi="Cambria Math"/>
                <w:sz w:val="24"/>
                <w:szCs w:val="24"/>
              </w:rPr>
              <m:t>i1</m:t>
            </m:r>
          </m:sub>
        </m:sSub>
        <m:r>
          <m:rPr>
            <m:sty m:val="p"/>
          </m:rPr>
          <w:rPr>
            <w:rStyle w:val="ZustzlicherHinweisZchn"/>
            <w:rFonts w:ascii="Cambria Math" w:hAnsi="Cambria Math"/>
            <w:sz w:val="24"/>
            <w:szCs w:val="24"/>
          </w:rPr>
          <m:t>+</m:t>
        </m:r>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β</m:t>
            </m:r>
          </m:e>
          <m:sub>
            <m:r>
              <m:rPr>
                <m:sty m:val="p"/>
              </m:rPr>
              <w:rPr>
                <w:rStyle w:val="ZustzlicherHinweisZchn"/>
                <w:rFonts w:ascii="Cambria Math" w:hAnsi="Cambria Math"/>
                <w:sz w:val="24"/>
                <w:szCs w:val="24"/>
              </w:rPr>
              <m:t>2</m:t>
            </m:r>
          </m:sub>
        </m:sSub>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x</m:t>
            </m:r>
          </m:e>
          <m:sub>
            <m:r>
              <m:rPr>
                <m:sty m:val="p"/>
              </m:rPr>
              <w:rPr>
                <w:rStyle w:val="ZustzlicherHinweisZchn"/>
                <w:rFonts w:ascii="Cambria Math" w:hAnsi="Cambria Math"/>
                <w:sz w:val="24"/>
                <w:szCs w:val="24"/>
              </w:rPr>
              <m:t>i2</m:t>
            </m:r>
          </m:sub>
        </m:sSub>
        <m:r>
          <m:rPr>
            <m:sty m:val="p"/>
          </m:rPr>
          <w:rPr>
            <w:rStyle w:val="ZustzlicherHinweisZchn"/>
            <w:rFonts w:ascii="Cambria Math" w:hAnsi="Cambria Math"/>
            <w:sz w:val="24"/>
            <w:szCs w:val="24"/>
          </w:rPr>
          <m:t>+…+</m:t>
        </m:r>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β</m:t>
            </m:r>
          </m:e>
          <m:sub>
            <m:r>
              <m:rPr>
                <m:sty m:val="p"/>
              </m:rPr>
              <w:rPr>
                <w:rStyle w:val="ZustzlicherHinweisZchn"/>
                <w:rFonts w:ascii="Cambria Math" w:hAnsi="Cambria Math"/>
                <w:sz w:val="24"/>
                <w:szCs w:val="24"/>
              </w:rPr>
              <m:t>p</m:t>
            </m:r>
          </m:sub>
        </m:sSub>
        <m:sSub>
          <m:sSubPr>
            <m:ctrlPr>
              <w:rPr>
                <w:rStyle w:val="ZustzlicherHinweisZchn"/>
                <w:rFonts w:ascii="Cambria Math" w:hAnsi="Cambria Math"/>
                <w:i w:val="0"/>
                <w:iCs w:val="0"/>
                <w:sz w:val="24"/>
                <w:szCs w:val="24"/>
              </w:rPr>
            </m:ctrlPr>
          </m:sSubPr>
          <m:e>
            <m:r>
              <m:rPr>
                <m:sty m:val="p"/>
              </m:rPr>
              <w:rPr>
                <w:rStyle w:val="ZustzlicherHinweisZchn"/>
                <w:rFonts w:ascii="Cambria Math" w:hAnsi="Cambria Math"/>
                <w:sz w:val="24"/>
                <w:szCs w:val="24"/>
              </w:rPr>
              <m:t>x</m:t>
            </m:r>
          </m:e>
          <m:sub>
            <m:r>
              <m:rPr>
                <m:sty m:val="p"/>
              </m:rPr>
              <w:rPr>
                <w:rStyle w:val="ZustzlicherHinweisZchn"/>
                <w:rFonts w:ascii="Cambria Math" w:hAnsi="Cambria Math"/>
                <w:sz w:val="24"/>
                <w:szCs w:val="24"/>
              </w:rPr>
              <m:t>ip</m:t>
            </m:r>
          </m:sub>
        </m:sSub>
      </m:oMath>
      <w:r w:rsidR="005D2B0A">
        <w:rPr>
          <w:rStyle w:val="ZustzlicherHinweisZchn"/>
          <w:rFonts w:eastAsiaTheme="minorEastAsia"/>
          <w:i w:val="0"/>
          <w:iCs w:val="0"/>
          <w:sz w:val="24"/>
          <w:szCs w:val="24"/>
        </w:rPr>
        <w:t xml:space="preserve"> can be written much more compactly if we use matrix notation:</w:t>
      </w:r>
    </w:p>
    <w:p w14:paraId="59D8A808" w14:textId="15C39E29" w:rsidR="005D2B0A" w:rsidRDefault="005D2B0A" w:rsidP="001F7B71">
      <w:pPr>
        <w:rPr>
          <w:rStyle w:val="ZustzlicherHinweisZchn"/>
          <w:rFonts w:eastAsiaTheme="minorEastAsia"/>
          <w:i w:val="0"/>
          <w:iCs w:val="0"/>
          <w:sz w:val="24"/>
          <w:szCs w:val="24"/>
        </w:rPr>
      </w:pPr>
      <m:oMath>
        <m:r>
          <m:rPr>
            <m:sty m:val="p"/>
          </m:rPr>
          <w:rPr>
            <w:rStyle w:val="ZustzlicherHinweisZchn"/>
            <w:rFonts w:ascii="Cambria Math" w:eastAsiaTheme="minorEastAsia" w:hAnsi="Cambria Math"/>
            <w:sz w:val="24"/>
            <w:szCs w:val="24"/>
          </w:rPr>
          <m:t>y=Xβ+</m:t>
        </m:r>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β</m:t>
            </m:r>
          </m:e>
          <m:sub>
            <m:r>
              <m:rPr>
                <m:sty m:val="p"/>
              </m:rPr>
              <w:rPr>
                <w:rStyle w:val="ZustzlicherHinweisZchn"/>
                <w:rFonts w:ascii="Cambria Math" w:eastAsiaTheme="minorEastAsia" w:hAnsi="Cambria Math"/>
                <w:sz w:val="24"/>
                <w:szCs w:val="24"/>
              </w:rPr>
              <m:t>0</m:t>
            </m:r>
          </m:sub>
        </m:sSub>
        <m:r>
          <m:rPr>
            <m:sty m:val="p"/>
          </m:rPr>
          <w:rPr>
            <w:rStyle w:val="ZustzlicherHinweisZchn"/>
            <w:rFonts w:ascii="Cambria Math" w:eastAsiaTheme="minorEastAsia" w:hAnsi="Cambria Math"/>
            <w:sz w:val="24"/>
            <w:szCs w:val="24"/>
          </w:rPr>
          <m:t>,</m:t>
        </m:r>
      </m:oMath>
      <w:r>
        <w:rPr>
          <w:rStyle w:val="ZustzlicherHinweisZchn"/>
          <w:rFonts w:eastAsiaTheme="minorEastAsia"/>
          <w:i w:val="0"/>
          <w:iCs w:val="0"/>
          <w:sz w:val="24"/>
          <w:szCs w:val="24"/>
        </w:rPr>
        <w:t xml:space="preserve"> where</w:t>
      </w:r>
      <w:r w:rsidR="00737CB3">
        <w:rPr>
          <w:rStyle w:val="ZustzlicherHinweisZchn"/>
          <w:rFonts w:eastAsiaTheme="minorEastAsia"/>
          <w:i w:val="0"/>
          <w:iCs w:val="0"/>
          <w:sz w:val="24"/>
          <w:szCs w:val="24"/>
        </w:rPr>
        <w:t xml:space="preserve"> </w:t>
      </w:r>
      <m:oMath>
        <m:r>
          <m:rPr>
            <m:sty m:val="p"/>
          </m:rPr>
          <w:rPr>
            <w:rStyle w:val="ZustzlicherHinweisZchn"/>
            <w:rFonts w:ascii="Cambria Math" w:eastAsiaTheme="minorEastAsia" w:hAnsi="Cambria Math"/>
            <w:sz w:val="24"/>
            <w:szCs w:val="24"/>
          </w:rPr>
          <m:t>X</m:t>
        </m:r>
      </m:oMath>
      <w:r w:rsidR="006B6995">
        <w:rPr>
          <w:rStyle w:val="ZustzlicherHinweisZchn"/>
          <w:rFonts w:eastAsiaTheme="minorEastAsia"/>
          <w:i w:val="0"/>
          <w:iCs w:val="0"/>
          <w:sz w:val="24"/>
          <w:szCs w:val="24"/>
        </w:rPr>
        <w:t xml:space="preserve"> = Datapoints, </w:t>
      </w:r>
      <m:oMath>
        <m:r>
          <m:rPr>
            <m:sty m:val="p"/>
          </m:rPr>
          <w:rPr>
            <w:rStyle w:val="ZustzlicherHinweisZchn"/>
            <w:rFonts w:ascii="Cambria Math" w:eastAsiaTheme="minorEastAsia" w:hAnsi="Cambria Math"/>
            <w:sz w:val="24"/>
            <w:szCs w:val="24"/>
          </w:rPr>
          <m:t>β</m:t>
        </m:r>
      </m:oMath>
      <w:r w:rsidR="00795CB4">
        <w:rPr>
          <w:rStyle w:val="ZustzlicherHinweisZchn"/>
          <w:rFonts w:eastAsiaTheme="minorEastAsia"/>
          <w:i w:val="0"/>
          <w:iCs w:val="0"/>
          <w:sz w:val="24"/>
          <w:szCs w:val="24"/>
        </w:rPr>
        <w:t xml:space="preserve"> = Weights, </w:t>
      </w:r>
      <m:oMath>
        <m:r>
          <m:rPr>
            <m:sty m:val="p"/>
          </m:rPr>
          <w:rPr>
            <w:rStyle w:val="ZustzlicherHinweisZchn"/>
            <w:rFonts w:ascii="Cambria Math" w:eastAsiaTheme="minorEastAsia" w:hAnsi="Cambria Math"/>
            <w:sz w:val="24"/>
            <w:szCs w:val="24"/>
          </w:rPr>
          <m:t>y</m:t>
        </m:r>
      </m:oMath>
      <w:r w:rsidR="00795CB4">
        <w:rPr>
          <w:rStyle w:val="ZustzlicherHinweisZchn"/>
          <w:rFonts w:eastAsiaTheme="minorEastAsia"/>
          <w:i w:val="0"/>
          <w:iCs w:val="0"/>
          <w:sz w:val="24"/>
          <w:szCs w:val="24"/>
        </w:rPr>
        <w:t xml:space="preserve"> = Estima</w:t>
      </w:r>
      <w:r w:rsidR="00C767E0">
        <w:rPr>
          <w:rStyle w:val="ZustzlicherHinweisZchn"/>
          <w:rFonts w:eastAsiaTheme="minorEastAsia"/>
          <w:i w:val="0"/>
          <w:iCs w:val="0"/>
          <w:sz w:val="24"/>
          <w:szCs w:val="24"/>
        </w:rPr>
        <w:t>te</w:t>
      </w:r>
      <w:r w:rsidR="006C39D2">
        <w:rPr>
          <w:rStyle w:val="ZustzlicherHinweisZchn"/>
          <w:rFonts w:eastAsiaTheme="minorEastAsia"/>
          <w:i w:val="0"/>
          <w:iCs w:val="0"/>
          <w:sz w:val="24"/>
          <w:szCs w:val="24"/>
        </w:rPr>
        <w:t>s</w:t>
      </w:r>
      <w:r w:rsidR="00795CB4">
        <w:rPr>
          <w:rStyle w:val="ZustzlicherHinweisZchn"/>
          <w:rFonts w:eastAsiaTheme="minorEastAsia"/>
          <w:i w:val="0"/>
          <w:iCs w:val="0"/>
          <w:sz w:val="24"/>
          <w:szCs w:val="24"/>
        </w:rPr>
        <w:t xml:space="preserve"> </w:t>
      </w:r>
    </w:p>
    <w:p w14:paraId="7E0EA344" w14:textId="3FEA2E73" w:rsidR="005D2B0A" w:rsidRPr="005D2B0A" w:rsidRDefault="005D2B0A" w:rsidP="001F7B71">
      <w:pPr>
        <w:rPr>
          <w:rStyle w:val="ZustzlicherHinweisZchn"/>
          <w:rFonts w:eastAsiaTheme="minorEastAsia"/>
          <w:i w:val="0"/>
          <w:iCs w:val="0"/>
          <w:sz w:val="24"/>
          <w:szCs w:val="24"/>
        </w:rPr>
      </w:pPr>
      <m:oMath>
        <m:r>
          <m:rPr>
            <m:sty m:val="p"/>
          </m:rPr>
          <w:rPr>
            <w:rStyle w:val="ZustzlicherHinweisZchn"/>
            <w:rFonts w:ascii="Cambria Math" w:eastAsiaTheme="minorEastAsia" w:hAnsi="Cambria Math"/>
            <w:sz w:val="24"/>
            <w:szCs w:val="24"/>
          </w:rPr>
          <w:lastRenderedPageBreak/>
          <m:t>X=</m:t>
        </m:r>
        <m:d>
          <m:dPr>
            <m:begChr m:val="["/>
            <m:endChr m:val="]"/>
            <m:ctrlPr>
              <w:rPr>
                <w:rStyle w:val="ZustzlicherHinweisZchn"/>
                <w:rFonts w:ascii="Cambria Math" w:eastAsiaTheme="minorEastAsia" w:hAnsi="Cambria Math"/>
                <w:i w:val="0"/>
                <w:iCs w:val="0"/>
                <w:sz w:val="24"/>
                <w:szCs w:val="24"/>
              </w:rPr>
            </m:ctrlPr>
          </m:dPr>
          <m:e>
            <m:m>
              <m:mPr>
                <m:mcs>
                  <m:mc>
                    <m:mcPr>
                      <m:count m:val="4"/>
                      <m:mcJc m:val="center"/>
                    </m:mcPr>
                  </m:mc>
                </m:mcs>
                <m:ctrlPr>
                  <w:rPr>
                    <w:rStyle w:val="ZustzlicherHinweisZchn"/>
                    <w:rFonts w:ascii="Cambria Math" w:eastAsiaTheme="minorEastAsia" w:hAnsi="Cambria Math"/>
                    <w:i w:val="0"/>
                    <w:iCs w:val="0"/>
                    <w:sz w:val="24"/>
                    <w:szCs w:val="24"/>
                  </w:rPr>
                </m:ctrlPr>
              </m:mP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11</m:t>
                      </m:r>
                    </m:sub>
                  </m:sSub>
                </m:e>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12</m:t>
                      </m:r>
                    </m:sub>
                  </m:sSub>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1p</m:t>
                      </m:r>
                    </m:sub>
                  </m:sSub>
                </m:e>
              </m:m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21</m:t>
                      </m:r>
                    </m:sub>
                  </m:sSub>
                </m:e>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22</m:t>
                      </m:r>
                    </m:sub>
                  </m:sSub>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2p</m:t>
                      </m:r>
                    </m:sub>
                  </m:sSub>
                  <m:ctrlPr>
                    <w:rPr>
                      <w:rStyle w:val="ZustzlicherHinweisZchn"/>
                      <w:rFonts w:ascii="Cambria Math" w:eastAsia="Cambria Math" w:hAnsi="Cambria Math" w:cs="Cambria Math"/>
                      <w:i w:val="0"/>
                      <w:iCs w:val="0"/>
                      <w:sz w:val="24"/>
                      <w:szCs w:val="24"/>
                    </w:rPr>
                  </m:ctrlPr>
                </m:e>
              </m:mr>
              <m:mr>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mr>
              <m:mr>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n1</m:t>
                      </m:r>
                    </m:sub>
                  </m:sSub>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n2</m:t>
                      </m:r>
                    </m:sub>
                  </m:sSub>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np</m:t>
                      </m:r>
                    </m:sub>
                  </m:sSub>
                </m:e>
              </m:mr>
            </m:m>
          </m:e>
        </m:d>
        <m:r>
          <m:rPr>
            <m:sty m:val="p"/>
          </m:rPr>
          <w:rPr>
            <w:rStyle w:val="ZustzlicherHinweisZchn"/>
            <w:rFonts w:ascii="Cambria Math" w:eastAsiaTheme="minorEastAsia" w:hAnsi="Cambria Math"/>
            <w:sz w:val="24"/>
            <w:szCs w:val="24"/>
          </w:rPr>
          <m:t>, β=</m:t>
        </m:r>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β</m:t>
                      </m:r>
                    </m:e>
                    <m:sub>
                      <m:r>
                        <m:rPr>
                          <m:sty m:val="p"/>
                        </m:rPr>
                        <w:rPr>
                          <w:rStyle w:val="ZustzlicherHinweisZchn"/>
                          <w:rFonts w:ascii="Cambria Math" w:eastAsiaTheme="minorEastAsia" w:hAnsi="Cambria Math"/>
                          <w:sz w:val="24"/>
                          <w:szCs w:val="24"/>
                        </w:rPr>
                        <m:t>1</m:t>
                      </m:r>
                    </m:sub>
                  </m:sSub>
                  <m:ctrlPr>
                    <w:rPr>
                      <w:rStyle w:val="ZustzlicherHinweisZchn"/>
                      <w:rFonts w:ascii="Cambria Math" w:eastAsia="Cambria Math" w:hAnsi="Cambria Math" w:cs="Cambria Math"/>
                      <w:i w:val="0"/>
                      <w:iCs w:val="0"/>
                      <w:sz w:val="24"/>
                      <w:szCs w:val="24"/>
                    </w:rPr>
                  </m:ctrlPr>
                </m:e>
              </m:m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β</m:t>
                      </m:r>
                    </m:e>
                    <m:sub>
                      <m:r>
                        <m:rPr>
                          <m:sty m:val="p"/>
                        </m:rPr>
                        <w:rPr>
                          <w:rStyle w:val="ZustzlicherHinweisZchn"/>
                          <w:rFonts w:ascii="Cambria Math" w:eastAsiaTheme="minorEastAsia" w:hAnsi="Cambria Math"/>
                          <w:sz w:val="24"/>
                          <w:szCs w:val="24"/>
                        </w:rPr>
                        <m:t>2</m:t>
                      </m:r>
                    </m:sub>
                  </m:sSub>
                  <m:ctrlPr>
                    <w:rPr>
                      <w:rStyle w:val="ZustzlicherHinweisZchn"/>
                      <w:rFonts w:ascii="Cambria Math" w:eastAsia="Cambria Math" w:hAnsi="Cambria Math" w:cs="Cambria Math"/>
                      <w:i w:val="0"/>
                      <w:iCs w:val="0"/>
                      <w:sz w:val="24"/>
                      <w:szCs w:val="24"/>
                    </w:rPr>
                  </m:ctrlPr>
                </m:e>
              </m:mr>
              <m:mr>
                <m:e>
                  <m:r>
                    <m:rPr>
                      <m:sty m:val="p"/>
                    </m:rPr>
                    <w:rPr>
                      <w:rStyle w:val="ZustzlicherHinweisZchn"/>
                      <w:rFonts w:ascii="Cambria Math" w:eastAsia="Cambria Math" w:hAnsi="Cambria Math" w:cs="Cambria Math"/>
                      <w:sz w:val="24"/>
                      <w:szCs w:val="24"/>
                    </w:rPr>
                    <m:t>⋮</m:t>
                  </m:r>
                </m:e>
              </m:m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β</m:t>
                      </m:r>
                    </m:e>
                    <m:sub>
                      <m:r>
                        <m:rPr>
                          <m:sty m:val="p"/>
                        </m:rPr>
                        <w:rPr>
                          <w:rStyle w:val="ZustzlicherHinweisZchn"/>
                          <w:rFonts w:ascii="Cambria Math" w:eastAsiaTheme="minorEastAsia" w:hAnsi="Cambria Math"/>
                          <w:sz w:val="24"/>
                          <w:szCs w:val="24"/>
                        </w:rPr>
                        <m:t>p</m:t>
                      </m:r>
                    </m:sub>
                  </m:sSub>
                </m:e>
              </m:mr>
            </m:m>
          </m:e>
        </m:d>
        <m:r>
          <m:rPr>
            <m:sty m:val="p"/>
          </m:rPr>
          <w:rPr>
            <w:rStyle w:val="ZustzlicherHinweisZchn"/>
            <w:rFonts w:ascii="Cambria Math" w:eastAsiaTheme="minorEastAsia" w:hAnsi="Cambria Math"/>
            <w:sz w:val="24"/>
            <w:szCs w:val="24"/>
          </w:rPr>
          <m:t>, y=</m:t>
        </m:r>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y</m:t>
                      </m:r>
                    </m:e>
                    <m:sub>
                      <m:r>
                        <m:rPr>
                          <m:sty m:val="p"/>
                        </m:rPr>
                        <w:rPr>
                          <w:rStyle w:val="ZustzlicherHinweisZchn"/>
                          <w:rFonts w:ascii="Cambria Math" w:eastAsiaTheme="minorEastAsia" w:hAnsi="Cambria Math"/>
                          <w:sz w:val="24"/>
                          <w:szCs w:val="24"/>
                        </w:rPr>
                        <m:t>1</m:t>
                      </m:r>
                    </m:sub>
                  </m:sSub>
                  <m:ctrlPr>
                    <w:rPr>
                      <w:rStyle w:val="ZustzlicherHinweisZchn"/>
                      <w:rFonts w:ascii="Cambria Math" w:eastAsia="Cambria Math" w:hAnsi="Cambria Math" w:cs="Cambria Math"/>
                      <w:i w:val="0"/>
                      <w:iCs w:val="0"/>
                      <w:sz w:val="24"/>
                      <w:szCs w:val="24"/>
                    </w:rPr>
                  </m:ctrlPr>
                </m:e>
              </m:m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y</m:t>
                      </m:r>
                    </m:e>
                    <m:sub>
                      <m:r>
                        <m:rPr>
                          <m:sty m:val="p"/>
                        </m:rPr>
                        <w:rPr>
                          <w:rStyle w:val="ZustzlicherHinweisZchn"/>
                          <w:rFonts w:ascii="Cambria Math" w:eastAsiaTheme="minorEastAsia" w:hAnsi="Cambria Math"/>
                          <w:sz w:val="24"/>
                          <w:szCs w:val="24"/>
                        </w:rPr>
                        <m:t>2</m:t>
                      </m:r>
                    </m:sub>
                  </m:sSub>
                  <m:ctrlPr>
                    <w:rPr>
                      <w:rStyle w:val="ZustzlicherHinweisZchn"/>
                      <w:rFonts w:ascii="Cambria Math" w:eastAsia="Cambria Math" w:hAnsi="Cambria Math" w:cs="Cambria Math"/>
                      <w:i w:val="0"/>
                      <w:iCs w:val="0"/>
                      <w:sz w:val="24"/>
                      <w:szCs w:val="24"/>
                    </w:rPr>
                  </m:ctrlPr>
                </m:e>
              </m:mr>
              <m:mr>
                <m:e>
                  <m:r>
                    <m:rPr>
                      <m:sty m:val="p"/>
                    </m:rPr>
                    <w:rPr>
                      <w:rStyle w:val="ZustzlicherHinweisZchn"/>
                      <w:rFonts w:ascii="Cambria Math" w:eastAsia="Cambria Math" w:hAnsi="Cambria Math" w:cs="Cambria Math"/>
                      <w:sz w:val="24"/>
                      <w:szCs w:val="24"/>
                    </w:rPr>
                    <m:t>⋮</m:t>
                  </m:r>
                </m:e>
              </m:m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y</m:t>
                      </m:r>
                    </m:e>
                    <m:sub>
                      <m:r>
                        <m:rPr>
                          <m:sty m:val="p"/>
                        </m:rPr>
                        <w:rPr>
                          <w:rStyle w:val="ZustzlicherHinweisZchn"/>
                          <w:rFonts w:ascii="Cambria Math" w:eastAsiaTheme="minorEastAsia" w:hAnsi="Cambria Math"/>
                          <w:sz w:val="24"/>
                          <w:szCs w:val="24"/>
                        </w:rPr>
                        <m:t>n</m:t>
                      </m:r>
                    </m:sub>
                  </m:sSub>
                </m:e>
              </m:mr>
            </m:m>
          </m:e>
        </m:d>
      </m:oMath>
      <w:r w:rsidR="00A323E7">
        <w:rPr>
          <w:rStyle w:val="ZustzlicherHinweisZchn"/>
          <w:rFonts w:eastAsiaTheme="minorEastAsia"/>
          <w:i w:val="0"/>
          <w:sz w:val="24"/>
          <w:szCs w:val="24"/>
        </w:rPr>
        <w:t xml:space="preserve"> </w:t>
      </w:r>
    </w:p>
    <w:p w14:paraId="17539745" w14:textId="77777777" w:rsidR="001F7B71" w:rsidRDefault="001F7B71" w:rsidP="001F7B71">
      <w:pPr>
        <w:rPr>
          <w:rStyle w:val="ZustzlicherHinweisZchn"/>
          <w:i w:val="0"/>
          <w:iCs w:val="0"/>
          <w:sz w:val="24"/>
          <w:szCs w:val="24"/>
        </w:rPr>
      </w:pPr>
    </w:p>
    <w:p w14:paraId="02083B1C" w14:textId="77777777" w:rsidR="005E6FA5" w:rsidRDefault="005E6FA5" w:rsidP="001F7B71">
      <w:pPr>
        <w:rPr>
          <w:rStyle w:val="ZustzlicherHinweisZchn"/>
          <w:i w:val="0"/>
          <w:iCs w:val="0"/>
          <w:sz w:val="24"/>
          <w:szCs w:val="24"/>
        </w:rPr>
      </w:pPr>
    </w:p>
    <w:p w14:paraId="0E736319" w14:textId="787313B1" w:rsidR="001F7B71" w:rsidRDefault="00A56EAF" w:rsidP="00A56EAF">
      <w:pPr>
        <w:pStyle w:val="berschrift2"/>
        <w:rPr>
          <w:rStyle w:val="ZustzlicherHinweisZchn"/>
          <w:i w:val="0"/>
          <w:iCs w:val="0"/>
          <w:sz w:val="24"/>
          <w:szCs w:val="24"/>
        </w:rPr>
      </w:pPr>
      <w:r>
        <w:rPr>
          <w:rStyle w:val="ZustzlicherHinweisZchn"/>
          <w:i w:val="0"/>
          <w:iCs w:val="0"/>
          <w:sz w:val="24"/>
          <w:szCs w:val="24"/>
        </w:rPr>
        <w:t xml:space="preserve">Gradient Descent </w:t>
      </w:r>
    </w:p>
    <w:p w14:paraId="29587F74" w14:textId="0F74E70F" w:rsidR="00FB1E2E" w:rsidRDefault="005E6FA5" w:rsidP="0095788C">
      <w:pPr>
        <w:rPr>
          <w:rStyle w:val="ZustzlicherHinweisZchn"/>
          <w:i w:val="0"/>
          <w:iCs w:val="0"/>
          <w:sz w:val="24"/>
          <w:szCs w:val="24"/>
        </w:rPr>
      </w:pPr>
      <w:r>
        <w:t xml:space="preserve">Gradient Descent is a fundamental </w:t>
      </w:r>
      <w:r w:rsidRPr="00BE4A67">
        <w:rPr>
          <w:rStyle w:val="Hervorhebung"/>
        </w:rPr>
        <w:t>optimization algorithm</w:t>
      </w:r>
      <w:r>
        <w:t>.</w:t>
      </w:r>
      <w:r w:rsidR="005576C0">
        <w:t xml:space="preserve"> When an AI is “training” or “learning”, this means that an algorithm is performing some sort of optimization</w:t>
      </w:r>
      <w:r w:rsidR="001C6D75">
        <w:t xml:space="preserve">, like </w:t>
      </w:r>
      <w:r w:rsidR="001C6D75" w:rsidRPr="00BE4A67">
        <w:rPr>
          <w:rStyle w:val="Hervorhebung"/>
        </w:rPr>
        <w:t>minimizing the loss function</w:t>
      </w:r>
      <w:r w:rsidR="001C6D75">
        <w:t>.</w:t>
      </w:r>
      <w:r w:rsidR="006F03B5">
        <w:t xml:space="preserve"> </w:t>
      </w:r>
      <w:r w:rsidR="00F54986">
        <w:t>It</w:t>
      </w:r>
      <w:r w:rsidR="00B15294">
        <w:t xml:space="preserve"> only works if we can express the loss function as a differentiable function</w:t>
      </w:r>
      <w:r w:rsidR="00936B0A">
        <w:t>, this is not always the case</w:t>
      </w:r>
      <w:r w:rsidR="00BC6C34">
        <w:t>.</w:t>
      </w:r>
    </w:p>
    <w:p w14:paraId="6C3E5FD6" w14:textId="1870B69B" w:rsidR="001E45DC" w:rsidRDefault="001E45DC" w:rsidP="0095788C">
      <w:pPr>
        <w:rPr>
          <w:rStyle w:val="ZustzlicherHinweisZchn"/>
          <w:i w:val="0"/>
          <w:iCs w:val="0"/>
          <w:sz w:val="24"/>
          <w:szCs w:val="24"/>
        </w:rPr>
      </w:pPr>
      <w:r>
        <w:rPr>
          <w:rStyle w:val="ZustzlicherHinweisZchn"/>
          <w:i w:val="0"/>
          <w:iCs w:val="0"/>
          <w:sz w:val="24"/>
          <w:szCs w:val="24"/>
        </w:rPr>
        <w:t xml:space="preserve">The </w:t>
      </w:r>
      <w:r w:rsidRPr="006E18E8">
        <w:rPr>
          <w:rStyle w:val="Hervorhebung"/>
        </w:rPr>
        <w:t>gradient of a function</w:t>
      </w:r>
      <w:r>
        <w:rPr>
          <w:rStyle w:val="ZustzlicherHinweisZchn"/>
          <w:i w:val="0"/>
          <w:iCs w:val="0"/>
          <w:sz w:val="24"/>
          <w:szCs w:val="24"/>
        </w:rPr>
        <w:t xml:space="preserve"> is the </w:t>
      </w:r>
      <w:r w:rsidRPr="006E18E8">
        <w:rPr>
          <w:rStyle w:val="Hervorhebung"/>
        </w:rPr>
        <w:t>collection of all its partial derivatives</w:t>
      </w:r>
      <w:r>
        <w:rPr>
          <w:rStyle w:val="ZustzlicherHinweisZchn"/>
          <w:i w:val="0"/>
          <w:iCs w:val="0"/>
          <w:sz w:val="24"/>
          <w:szCs w:val="24"/>
        </w:rPr>
        <w:t xml:space="preserve"> organized in a vector</w:t>
      </w:r>
      <w:r w:rsidR="005413A9">
        <w:rPr>
          <w:rStyle w:val="ZustzlicherHinweisZchn"/>
          <w:i w:val="0"/>
          <w:iCs w:val="0"/>
          <w:sz w:val="24"/>
          <w:szCs w:val="24"/>
        </w:rPr>
        <w:t>.</w:t>
      </w:r>
    </w:p>
    <w:p w14:paraId="6A561ABB" w14:textId="5A4A121C" w:rsidR="005413A9" w:rsidRDefault="0000652C" w:rsidP="0095788C">
      <w:pPr>
        <w:rPr>
          <w:rStyle w:val="ZustzlicherHinweisZchn"/>
          <w:i w:val="0"/>
          <w:iCs w:val="0"/>
          <w:sz w:val="24"/>
          <w:szCs w:val="24"/>
        </w:rPr>
      </w:pPr>
      <m:oMath>
        <m:r>
          <m:rPr>
            <m:sty m:val="p"/>
          </m:rPr>
          <w:rPr>
            <w:rStyle w:val="ZustzlicherHinweisZchn"/>
            <w:rFonts w:ascii="Cambria Math" w:hAnsi="Cambria Math" w:cstheme="minorHAnsi"/>
            <w:sz w:val="24"/>
            <w:szCs w:val="24"/>
          </w:rPr>
          <m:t>∇f</m:t>
        </m:r>
        <m:d>
          <m:dPr>
            <m:ctrlPr>
              <w:rPr>
                <w:rStyle w:val="ZustzlicherHinweisZchn"/>
                <w:rFonts w:ascii="Cambria Math" w:hAnsi="Cambria Math" w:cstheme="minorHAnsi"/>
                <w:i w:val="0"/>
                <w:iCs w:val="0"/>
                <w:sz w:val="24"/>
                <w:szCs w:val="24"/>
              </w:rPr>
            </m:ctrlPr>
          </m:dPr>
          <m:e>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0</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1</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2</m:t>
                </m:r>
              </m:sub>
            </m:sSub>
            <m:r>
              <m:rPr>
                <m:sty m:val="p"/>
              </m:rPr>
              <w:rPr>
                <w:rStyle w:val="ZustzlicherHinweisZchn"/>
                <w:rFonts w:ascii="Cambria Math" w:hAnsi="Cambria Math" w:cstheme="minorHAnsi"/>
                <w:sz w:val="24"/>
                <w:szCs w:val="24"/>
              </w:rPr>
              <m:t xml:space="preserve">, …,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n</m:t>
                </m:r>
              </m:sub>
            </m:sSub>
          </m:e>
        </m:d>
        <m:r>
          <m:rPr>
            <m:sty m:val="p"/>
          </m:rPr>
          <w:rPr>
            <w:rStyle w:val="ZustzlicherHinweisZchn"/>
            <w:rFonts w:ascii="Cambria Math" w:hAnsi="Cambria Math" w:cstheme="minorHAnsi"/>
            <w:sz w:val="24"/>
            <w:szCs w:val="24"/>
          </w:rPr>
          <m:t>=</m:t>
        </m:r>
        <m:d>
          <m:dPr>
            <m:begChr m:val="["/>
            <m:endChr m:val="]"/>
            <m:ctrlPr>
              <w:rPr>
                <w:rStyle w:val="ZustzlicherHinweisZchn"/>
                <w:rFonts w:ascii="Cambria Math" w:hAnsi="Cambria Math" w:cstheme="minorHAnsi"/>
                <w:i w:val="0"/>
                <w:iCs w:val="0"/>
                <w:sz w:val="24"/>
                <w:szCs w:val="24"/>
              </w:rPr>
            </m:ctrlPr>
          </m:dPr>
          <m:e>
            <m:m>
              <m:mPr>
                <m:rSpRule m:val="4"/>
                <m:rSp m:val="4"/>
                <m:mcs>
                  <m:mc>
                    <m:mcPr>
                      <m:count m:val="1"/>
                      <m:mcJc m:val="center"/>
                    </m:mcPr>
                  </m:mc>
                </m:mcs>
                <m:ctrlPr>
                  <w:rPr>
                    <w:rStyle w:val="ZustzlicherHinweisZchn"/>
                    <w:rFonts w:ascii="Cambria Math" w:hAnsi="Cambria Math" w:cstheme="minorHAnsi"/>
                    <w:i w:val="0"/>
                    <w:iCs w:val="0"/>
                    <w:sz w:val="24"/>
                    <w:szCs w:val="24"/>
                  </w:rPr>
                </m:ctrlPr>
              </m:mPr>
              <m:mr>
                <m:e>
                  <m:f>
                    <m:fPr>
                      <m:ctrlPr>
                        <w:rPr>
                          <w:rStyle w:val="ZustzlicherHinweisZchn"/>
                          <w:rFonts w:ascii="Cambria Math" w:hAnsi="Cambria Math" w:cstheme="minorHAnsi"/>
                          <w:i w:val="0"/>
                          <w:iCs w:val="0"/>
                          <w:sz w:val="24"/>
                          <w:szCs w:val="24"/>
                        </w:rPr>
                      </m:ctrlPr>
                    </m:fPr>
                    <m:num>
                      <m:r>
                        <m:rPr>
                          <m:sty m:val="p"/>
                        </m:rPr>
                        <w:rPr>
                          <w:rStyle w:val="ZustzlicherHinweisZchn"/>
                          <w:rFonts w:ascii="Cambria Math" w:hAnsi="Cambria Math" w:cstheme="minorHAnsi"/>
                          <w:sz w:val="24"/>
                          <w:szCs w:val="24"/>
                        </w:rPr>
                        <m:t>∂f</m:t>
                      </m:r>
                    </m:num>
                    <m:den>
                      <m:r>
                        <m:rPr>
                          <m:sty m:val="p"/>
                        </m:rPr>
                        <w:rPr>
                          <w:rStyle w:val="ZustzlicherHinweisZchn"/>
                          <w:rFonts w:ascii="Cambria Math" w:hAnsi="Cambria Math" w:cstheme="minorHAnsi"/>
                          <w:sz w:val="24"/>
                          <w:szCs w:val="24"/>
                        </w:rPr>
                        <m:t>∂</m:t>
                      </m:r>
                      <m:sSub>
                        <m:sSubPr>
                          <m:ctrlPr>
                            <w:rPr>
                              <w:rStyle w:val="ZustzlicherHinweisZchn"/>
                              <w:rFonts w:ascii="Cambria Math" w:hAnsi="Cambria Math" w:cstheme="minorHAnsi"/>
                              <w:b/>
                              <w:bCs/>
                              <w:i w:val="0"/>
                              <w:iCs w:val="0"/>
                              <w:color w:val="8B9654" w:themeColor="accent6"/>
                              <w:sz w:val="24"/>
                              <w:szCs w:val="24"/>
                            </w:rPr>
                          </m:ctrlPr>
                        </m:sSubPr>
                        <m:e>
                          <m:r>
                            <m:rPr>
                              <m:sty m:val="b"/>
                            </m:rPr>
                            <w:rPr>
                              <w:rStyle w:val="ZustzlicherHinweisZchn"/>
                              <w:rFonts w:ascii="Cambria Math" w:hAnsi="Cambria Math" w:cstheme="minorHAnsi"/>
                              <w:color w:val="8B9654" w:themeColor="accent6"/>
                              <w:sz w:val="24"/>
                              <w:szCs w:val="24"/>
                            </w:rPr>
                            <m:t>x</m:t>
                          </m:r>
                        </m:e>
                        <m:sub>
                          <m:r>
                            <m:rPr>
                              <m:sty m:val="b"/>
                            </m:rPr>
                            <w:rPr>
                              <w:rStyle w:val="ZustzlicherHinweisZchn"/>
                              <w:rFonts w:ascii="Cambria Math" w:hAnsi="Cambria Math" w:cstheme="minorHAnsi"/>
                              <w:color w:val="8B9654" w:themeColor="accent6"/>
                              <w:sz w:val="24"/>
                              <w:szCs w:val="24"/>
                            </w:rPr>
                            <m:t>o</m:t>
                          </m:r>
                        </m:sub>
                      </m:sSub>
                    </m:den>
                  </m:f>
                  <m:r>
                    <w:ins w:id="0" w:author="Jannis Tschan" w:date="2024-01-08T17:31:00Z">
                      <m:rPr>
                        <m:sty m:val="p"/>
                      </m:rPr>
                      <w:rPr>
                        <w:rStyle w:val="ZustzlicherHinweisZchn"/>
                        <w:rFonts w:ascii="Cambria Math" w:hAnsi="Cambria Math" w:cstheme="minorHAnsi"/>
                        <w:sz w:val="24"/>
                        <w:szCs w:val="24"/>
                      </w:rPr>
                      <m:t>=</m:t>
                    </w:ins>
                  </m:r>
                  <m:f>
                    <m:fPr>
                      <m:ctrlPr>
                        <w:ins w:id="1" w:author="Jannis Tschan" w:date="2024-01-08T17:31:00Z">
                          <w:rPr>
                            <w:rStyle w:val="ZustzlicherHinweisZchn"/>
                            <w:rFonts w:ascii="Cambria Math" w:hAnsi="Cambria Math" w:cstheme="minorHAnsi"/>
                            <w:i w:val="0"/>
                            <w:iCs w:val="0"/>
                            <w:sz w:val="24"/>
                            <w:szCs w:val="24"/>
                          </w:rPr>
                        </w:ins>
                      </m:ctrlPr>
                    </m:fPr>
                    <m:num>
                      <m:r>
                        <w:ins w:id="2" w:author="Jannis Tschan" w:date="2024-01-08T17:31:00Z">
                          <m:rPr>
                            <m:sty m:val="p"/>
                          </m:rPr>
                          <w:rPr>
                            <w:rStyle w:val="ZustzlicherHinweisZchn"/>
                            <w:rFonts w:ascii="Cambria Math" w:hAnsi="Cambria Math" w:cstheme="minorHAnsi"/>
                            <w:sz w:val="24"/>
                            <w:szCs w:val="24"/>
                          </w:rPr>
                          <m:t>1</m:t>
                        </w:ins>
                      </m:r>
                    </m:num>
                    <m:den>
                      <m:r>
                        <w:ins w:id="3" w:author="Jannis Tschan" w:date="2024-01-08T17:31:00Z">
                          <m:rPr>
                            <m:sty m:val="p"/>
                          </m:rPr>
                          <w:rPr>
                            <w:rStyle w:val="ZustzlicherHinweisZchn"/>
                            <w:rFonts w:ascii="Cambria Math" w:hAnsi="Cambria Math" w:cstheme="minorHAnsi"/>
                            <w:sz w:val="24"/>
                            <w:szCs w:val="24"/>
                          </w:rPr>
                          <m:t>N</m:t>
                        </w:ins>
                      </m:r>
                    </m:den>
                  </m:f>
                  <m:nary>
                    <m:naryPr>
                      <m:chr m:val="∑"/>
                      <m:limLoc m:val="undOvr"/>
                      <m:ctrlPr>
                        <w:ins w:id="4" w:author="Jannis Tschan" w:date="2024-01-08T17:31:00Z">
                          <w:rPr>
                            <w:rStyle w:val="ZustzlicherHinweisZchn"/>
                            <w:rFonts w:ascii="Cambria Math" w:hAnsi="Cambria Math" w:cstheme="minorHAnsi"/>
                            <w:i w:val="0"/>
                            <w:iCs w:val="0"/>
                            <w:sz w:val="24"/>
                            <w:szCs w:val="24"/>
                          </w:rPr>
                        </w:ins>
                      </m:ctrlPr>
                    </m:naryPr>
                    <m:sub>
                      <m:r>
                        <w:ins w:id="5" w:author="Jannis Tschan" w:date="2024-01-08T17:32:00Z">
                          <m:rPr>
                            <m:sty m:val="p"/>
                          </m:rPr>
                          <w:rPr>
                            <w:rStyle w:val="ZustzlicherHinweisZchn"/>
                            <w:rFonts w:ascii="Cambria Math" w:hAnsi="Cambria Math" w:cstheme="minorHAnsi"/>
                            <w:sz w:val="24"/>
                            <w:szCs w:val="24"/>
                          </w:rPr>
                          <m:t>j=1</m:t>
                        </w:ins>
                      </m:r>
                    </m:sub>
                    <m:sup>
                      <m:r>
                        <w:ins w:id="6" w:author="Jannis Tschan" w:date="2024-01-08T17:32:00Z">
                          <m:rPr>
                            <m:sty m:val="p"/>
                          </m:rPr>
                          <w:rPr>
                            <w:rStyle w:val="ZustzlicherHinweisZchn"/>
                            <w:rFonts w:ascii="Cambria Math" w:hAnsi="Cambria Math" w:cstheme="minorHAnsi"/>
                            <w:sz w:val="24"/>
                            <w:szCs w:val="24"/>
                          </w:rPr>
                          <m:t>N</m:t>
                        </w:ins>
                      </m:r>
                    </m:sup>
                    <m:e>
                      <m:r>
                        <w:ins w:id="7" w:author="Jannis Tschan" w:date="2024-01-08T17:32:00Z">
                          <m:rPr>
                            <m:sty m:val="p"/>
                          </m:rPr>
                          <w:rPr>
                            <w:rStyle w:val="ZustzlicherHinweisZchn"/>
                            <w:rFonts w:ascii="Cambria Math" w:hAnsi="Cambria Math" w:cstheme="minorHAnsi"/>
                            <w:sz w:val="24"/>
                            <w:szCs w:val="24"/>
                          </w:rPr>
                          <m:t>(</m:t>
                        </w:ins>
                      </m:r>
                      <m:sSub>
                        <m:sSubPr>
                          <m:ctrlPr>
                            <w:ins w:id="8" w:author="Jannis Tschan" w:date="2024-01-08T17:32:00Z">
                              <w:rPr>
                                <w:rStyle w:val="ZustzlicherHinweisZchn"/>
                                <w:rFonts w:ascii="Cambria Math" w:hAnsi="Cambria Math" w:cstheme="minorHAnsi"/>
                                <w:i w:val="0"/>
                                <w:iCs w:val="0"/>
                                <w:sz w:val="24"/>
                                <w:szCs w:val="24"/>
                              </w:rPr>
                            </w:ins>
                          </m:ctrlPr>
                        </m:sSubPr>
                        <m:e>
                          <m:r>
                            <w:ins w:id="9" w:author="Jannis Tschan" w:date="2024-01-08T17:32:00Z">
                              <m:rPr>
                                <m:sty m:val="p"/>
                              </m:rPr>
                              <w:rPr>
                                <w:rStyle w:val="ZustzlicherHinweisZchn"/>
                                <w:rFonts w:ascii="Cambria Math" w:hAnsi="Cambria Math" w:cstheme="minorHAnsi"/>
                                <w:sz w:val="24"/>
                                <w:szCs w:val="24"/>
                              </w:rPr>
                              <m:t>y</m:t>
                            </w:ins>
                          </m:r>
                        </m:e>
                        <m:sub>
                          <m:r>
                            <w:ins w:id="10" w:author="Jannis Tschan" w:date="2024-01-08T17:32:00Z">
                              <m:rPr>
                                <m:sty m:val="p"/>
                              </m:rPr>
                              <w:rPr>
                                <w:rStyle w:val="ZustzlicherHinweisZchn"/>
                                <w:rFonts w:ascii="Cambria Math" w:hAnsi="Cambria Math" w:cstheme="minorHAnsi"/>
                                <w:sz w:val="24"/>
                                <w:szCs w:val="24"/>
                              </w:rPr>
                              <m:t>j</m:t>
                            </w:ins>
                          </m:r>
                        </m:sub>
                      </m:sSub>
                      <m:r>
                        <w:ins w:id="11" w:author="Jannis Tschan" w:date="2024-01-08T17:32:00Z">
                          <m:rPr>
                            <m:sty m:val="p"/>
                          </m:rPr>
                          <w:rPr>
                            <w:rStyle w:val="ZustzlicherHinweisZchn"/>
                            <w:rFonts w:ascii="Cambria Math" w:hAnsi="Cambria Math" w:cstheme="minorHAnsi"/>
                            <w:sz w:val="24"/>
                            <w:szCs w:val="24"/>
                          </w:rPr>
                          <m:t>-h</m:t>
                        </w:ins>
                      </m:r>
                      <m:d>
                        <m:dPr>
                          <m:ctrlPr>
                            <w:ins w:id="12" w:author="Jannis Tschan" w:date="2024-01-08T17:32:00Z">
                              <w:rPr>
                                <w:rStyle w:val="ZustzlicherHinweisZchn"/>
                                <w:rFonts w:ascii="Cambria Math" w:hAnsi="Cambria Math" w:cstheme="minorHAnsi"/>
                                <w:i w:val="0"/>
                                <w:iCs w:val="0"/>
                                <w:sz w:val="24"/>
                                <w:szCs w:val="24"/>
                              </w:rPr>
                            </w:ins>
                          </m:ctrlPr>
                        </m:dPr>
                        <m:e>
                          <m:r>
                            <w:ins w:id="13" w:author="Jannis Tschan" w:date="2024-01-08T17:32:00Z">
                              <m:rPr>
                                <m:sty m:val="p"/>
                              </m:rPr>
                              <w:rPr>
                                <w:rStyle w:val="ZustzlicherHinweisZchn"/>
                                <w:rFonts w:ascii="Cambria Math" w:hAnsi="Cambria Math" w:cstheme="minorHAnsi"/>
                                <w:sz w:val="24"/>
                                <w:szCs w:val="24"/>
                              </w:rPr>
                              <m:t xml:space="preserve">w, </m:t>
                            </w:ins>
                          </m:r>
                          <m:sSub>
                            <m:sSubPr>
                              <m:ctrlPr>
                                <w:ins w:id="14" w:author="Jannis Tschan" w:date="2024-01-08T17:32:00Z">
                                  <w:rPr>
                                    <w:rStyle w:val="ZustzlicherHinweisZchn"/>
                                    <w:rFonts w:ascii="Cambria Math" w:hAnsi="Cambria Math" w:cstheme="minorHAnsi"/>
                                    <w:i w:val="0"/>
                                    <w:iCs w:val="0"/>
                                    <w:sz w:val="24"/>
                                    <w:szCs w:val="24"/>
                                  </w:rPr>
                                </w:ins>
                              </m:ctrlPr>
                            </m:sSubPr>
                            <m:e>
                              <m:r>
                                <w:ins w:id="15" w:author="Jannis Tschan" w:date="2024-01-08T17:32:00Z">
                                  <m:rPr>
                                    <m:sty m:val="p"/>
                                  </m:rPr>
                                  <w:rPr>
                                    <w:rStyle w:val="ZustzlicherHinweisZchn"/>
                                    <w:rFonts w:ascii="Cambria Math" w:hAnsi="Cambria Math" w:cstheme="minorHAnsi"/>
                                    <w:sz w:val="24"/>
                                    <w:szCs w:val="24"/>
                                  </w:rPr>
                                  <m:t>x</m:t>
                                </w:ins>
                              </m:r>
                            </m:e>
                            <m:sub>
                              <m:r>
                                <w:ins w:id="16" w:author="Jannis Tschan" w:date="2024-01-08T17:32:00Z">
                                  <m:rPr>
                                    <m:sty m:val="p"/>
                                  </m:rPr>
                                  <w:rPr>
                                    <w:rStyle w:val="ZustzlicherHinweisZchn"/>
                                    <w:rFonts w:ascii="Cambria Math" w:hAnsi="Cambria Math" w:cstheme="minorHAnsi"/>
                                    <w:sz w:val="24"/>
                                    <w:szCs w:val="24"/>
                                  </w:rPr>
                                  <m:t>j</m:t>
                                </w:ins>
                              </m:r>
                            </m:sub>
                          </m:sSub>
                        </m:e>
                      </m:d>
                      <m:d>
                        <m:dPr>
                          <m:ctrlPr>
                            <w:ins w:id="17" w:author="Jannis Tschan" w:date="2024-01-08T17:32:00Z">
                              <w:rPr>
                                <w:rStyle w:val="ZustzlicherHinweisZchn"/>
                                <w:rFonts w:ascii="Cambria Math" w:hAnsi="Cambria Math" w:cstheme="minorHAnsi"/>
                                <w:i w:val="0"/>
                                <w:iCs w:val="0"/>
                                <w:sz w:val="24"/>
                                <w:szCs w:val="24"/>
                              </w:rPr>
                            </w:ins>
                          </m:ctrlPr>
                        </m:dPr>
                        <m:e>
                          <m:r>
                            <w:ins w:id="18" w:author="Jannis Tschan" w:date="2024-01-08T17:32:00Z">
                              <m:rPr>
                                <m:sty m:val="p"/>
                              </m:rPr>
                              <w:rPr>
                                <w:rStyle w:val="ZustzlicherHinweisZchn"/>
                                <w:rFonts w:ascii="Cambria Math" w:hAnsi="Cambria Math" w:cstheme="minorHAnsi"/>
                                <w:sz w:val="24"/>
                                <w:szCs w:val="24"/>
                              </w:rPr>
                              <m:t>-</m:t>
                            </w:ins>
                          </m:r>
                          <m:sSub>
                            <m:sSubPr>
                              <m:ctrlPr>
                                <w:ins w:id="19" w:author="Jannis Tschan" w:date="2024-01-08T17:35:00Z">
                                  <w:rPr>
                                    <w:rStyle w:val="ZustzlicherHinweisZchn"/>
                                    <w:rFonts w:ascii="Cambria Math" w:hAnsi="Cambria Math" w:cstheme="minorHAnsi"/>
                                    <w:i w:val="0"/>
                                    <w:iCs w:val="0"/>
                                    <w:sz w:val="24"/>
                                    <w:szCs w:val="24"/>
                                  </w:rPr>
                                </w:ins>
                              </m:ctrlPr>
                            </m:sSubPr>
                            <m:e>
                              <m:r>
                                <w:ins w:id="20" w:author="Jannis Tschan" w:date="2024-01-08T17:35:00Z">
                                  <m:rPr>
                                    <m:sty m:val="p"/>
                                  </m:rPr>
                                  <w:rPr>
                                    <w:rStyle w:val="ZustzlicherHinweisZchn"/>
                                    <w:rFonts w:ascii="Cambria Math" w:hAnsi="Cambria Math" w:cstheme="minorHAnsi"/>
                                    <w:sz w:val="24"/>
                                    <w:szCs w:val="24"/>
                                  </w:rPr>
                                  <m:t>x</m:t>
                                </w:ins>
                              </m:r>
                            </m:e>
                            <m:sub>
                              <m:r>
                                <w:ins w:id="21" w:author="Jannis Tschan" w:date="2024-01-08T17:35:00Z">
                                  <m:rPr>
                                    <m:sty m:val="p"/>
                                  </m:rPr>
                                  <w:rPr>
                                    <w:rStyle w:val="ZustzlicherHinweisZchn"/>
                                    <w:rFonts w:ascii="Cambria Math" w:hAnsi="Cambria Math" w:cstheme="minorHAnsi"/>
                                    <w:sz w:val="24"/>
                                    <w:szCs w:val="24"/>
                                  </w:rPr>
                                  <m:t>j</m:t>
                                </w:ins>
                              </m:r>
                            </m:sub>
                          </m:sSub>
                        </m:e>
                      </m:d>
                      <m:r>
                        <w:ins w:id="22" w:author="Jannis Tschan" w:date="2024-01-08T17:33:00Z">
                          <m:rPr>
                            <m:sty m:val="p"/>
                          </m:rPr>
                          <w:rPr>
                            <w:rStyle w:val="ZustzlicherHinweisZchn"/>
                            <w:rFonts w:ascii="Cambria Math" w:hAnsi="Cambria Math" w:cstheme="minorHAnsi"/>
                            <w:sz w:val="24"/>
                            <w:szCs w:val="24"/>
                          </w:rPr>
                          <m:t xml:space="preserve">, </m:t>
                        </w:ins>
                      </m:r>
                      <m:sSub>
                        <m:sSubPr>
                          <m:ctrlPr>
                            <w:ins w:id="23" w:author="Jannis Tschan" w:date="2024-01-08T17:33:00Z">
                              <w:rPr>
                                <w:rStyle w:val="ZustzlicherHinweisZchn"/>
                                <w:rFonts w:ascii="Cambria Math" w:hAnsi="Cambria Math" w:cstheme="minorHAnsi"/>
                                <w:i w:val="0"/>
                                <w:iCs w:val="0"/>
                                <w:sz w:val="24"/>
                                <w:szCs w:val="24"/>
                              </w:rPr>
                            </w:ins>
                          </m:ctrlPr>
                        </m:sSubPr>
                        <m:e>
                          <m:r>
                            <w:ins w:id="24" w:author="Jannis Tschan" w:date="2024-01-08T17:33:00Z">
                              <m:rPr>
                                <m:sty m:val="p"/>
                              </m:rPr>
                              <w:rPr>
                                <w:rStyle w:val="ZustzlicherHinweisZchn"/>
                                <w:rFonts w:ascii="Cambria Math" w:hAnsi="Cambria Math" w:cstheme="minorHAnsi"/>
                                <w:sz w:val="24"/>
                                <w:szCs w:val="24"/>
                              </w:rPr>
                              <m:t>w</m:t>
                            </w:ins>
                          </m:r>
                        </m:e>
                        <m:sub>
                          <m:r>
                            <w:ins w:id="25" w:author="Jannis Tschan" w:date="2024-01-08T17:36:00Z">
                              <m:rPr>
                                <m:sty m:val="p"/>
                              </m:rPr>
                              <w:rPr>
                                <w:rStyle w:val="ZustzlicherHinweisZchn"/>
                                <w:rFonts w:ascii="Cambria Math" w:hAnsi="Cambria Math" w:cstheme="minorHAnsi"/>
                                <w:sz w:val="24"/>
                                <w:szCs w:val="24"/>
                              </w:rPr>
                              <m:t>1</m:t>
                            </w:ins>
                          </m:r>
                        </m:sub>
                      </m:sSub>
                      <m:r>
                        <w:ins w:id="26" w:author="Jannis Tschan" w:date="2024-01-08T17:33:00Z">
                          <m:rPr>
                            <m:sty m:val="p"/>
                          </m:rPr>
                          <w:rPr>
                            <w:rStyle w:val="ZustzlicherHinweisZchn"/>
                            <w:rFonts w:ascii="Cambria Math" w:hAnsi="Cambria Math" w:cstheme="minorHAnsi"/>
                            <w:sz w:val="24"/>
                            <w:szCs w:val="24"/>
                          </w:rPr>
                          <m:t>=</m:t>
                        </w:ins>
                      </m:r>
                      <m:sSub>
                        <m:sSubPr>
                          <m:ctrlPr>
                            <w:ins w:id="27" w:author="Jannis Tschan" w:date="2024-01-08T17:33:00Z">
                              <w:rPr>
                                <w:rStyle w:val="ZustzlicherHinweisZchn"/>
                                <w:rFonts w:ascii="Cambria Math" w:hAnsi="Cambria Math" w:cstheme="minorHAnsi"/>
                                <w:i w:val="0"/>
                                <w:iCs w:val="0"/>
                                <w:sz w:val="24"/>
                                <w:szCs w:val="24"/>
                              </w:rPr>
                            </w:ins>
                          </m:ctrlPr>
                        </m:sSubPr>
                        <m:e>
                          <m:r>
                            <w:ins w:id="28" w:author="Jannis Tschan" w:date="2024-01-08T17:33:00Z">
                              <m:rPr>
                                <m:sty m:val="p"/>
                              </m:rPr>
                              <w:rPr>
                                <w:rStyle w:val="ZustzlicherHinweisZchn"/>
                                <w:rFonts w:ascii="Cambria Math" w:hAnsi="Cambria Math" w:cstheme="minorHAnsi"/>
                                <w:sz w:val="24"/>
                                <w:szCs w:val="24"/>
                              </w:rPr>
                              <m:t>w</m:t>
                            </w:ins>
                          </m:r>
                        </m:e>
                        <m:sub>
                          <m:r>
                            <w:ins w:id="29" w:author="Jannis Tschan" w:date="2024-01-08T17:36:00Z">
                              <m:rPr>
                                <m:sty m:val="p"/>
                              </m:rPr>
                              <w:rPr>
                                <w:rStyle w:val="ZustzlicherHinweisZchn"/>
                                <w:rFonts w:ascii="Cambria Math" w:hAnsi="Cambria Math" w:cstheme="minorHAnsi"/>
                                <w:sz w:val="24"/>
                                <w:szCs w:val="24"/>
                              </w:rPr>
                              <m:t>1</m:t>
                            </w:ins>
                          </m:r>
                        </m:sub>
                      </m:sSub>
                      <m:r>
                        <w:ins w:id="30" w:author="Jannis Tschan" w:date="2024-01-08T17:33:00Z">
                          <m:rPr>
                            <m:sty m:val="p"/>
                          </m:rPr>
                          <w:rPr>
                            <w:rStyle w:val="ZustzlicherHinweisZchn"/>
                            <w:rFonts w:ascii="Cambria Math" w:hAnsi="Cambria Math" w:cstheme="minorHAnsi"/>
                            <w:sz w:val="24"/>
                            <w:szCs w:val="24"/>
                          </w:rPr>
                          <m:t>-α.d</m:t>
                        </w:ins>
                      </m:r>
                      <m:sSub>
                        <m:sSubPr>
                          <m:ctrlPr>
                            <w:ins w:id="31" w:author="Jannis Tschan" w:date="2024-01-08T17:34:00Z">
                              <w:rPr>
                                <w:rStyle w:val="ZustzlicherHinweisZchn"/>
                                <w:rFonts w:ascii="Cambria Math" w:hAnsi="Cambria Math" w:cstheme="minorHAnsi"/>
                                <w:i w:val="0"/>
                                <w:iCs w:val="0"/>
                                <w:sz w:val="24"/>
                                <w:szCs w:val="24"/>
                              </w:rPr>
                            </w:ins>
                          </m:ctrlPr>
                        </m:sSubPr>
                        <m:e>
                          <m:r>
                            <w:ins w:id="32" w:author="Jannis Tschan" w:date="2024-01-08T17:33:00Z">
                              <m:rPr>
                                <m:sty m:val="p"/>
                              </m:rPr>
                              <w:rPr>
                                <w:rStyle w:val="ZustzlicherHinweisZchn"/>
                                <w:rFonts w:ascii="Cambria Math" w:hAnsi="Cambria Math" w:cstheme="minorHAnsi"/>
                                <w:sz w:val="24"/>
                                <w:szCs w:val="24"/>
                              </w:rPr>
                              <m:t>w</m:t>
                            </w:ins>
                          </m:r>
                        </m:e>
                        <m:sub>
                          <m:r>
                            <w:ins w:id="33" w:author="Jannis Tschan" w:date="2024-01-08T17:36:00Z">
                              <m:rPr>
                                <m:sty m:val="p"/>
                              </m:rPr>
                              <w:rPr>
                                <w:rStyle w:val="ZustzlicherHinweisZchn"/>
                                <w:rFonts w:ascii="Cambria Math" w:hAnsi="Cambria Math" w:cstheme="minorHAnsi"/>
                                <w:sz w:val="24"/>
                                <w:szCs w:val="24"/>
                              </w:rPr>
                              <m:t>1</m:t>
                            </w:ins>
                          </m:r>
                        </m:sub>
                      </m:sSub>
                    </m:e>
                  </m:nary>
                </m:e>
              </m:mr>
              <m:mr>
                <m:e>
                  <m:f>
                    <m:fPr>
                      <m:ctrlPr>
                        <w:rPr>
                          <w:rStyle w:val="ZustzlicherHinweisZchn"/>
                          <w:rFonts w:ascii="Cambria Math" w:hAnsi="Cambria Math" w:cstheme="minorHAnsi"/>
                          <w:i w:val="0"/>
                          <w:iCs w:val="0"/>
                          <w:sz w:val="24"/>
                          <w:szCs w:val="24"/>
                        </w:rPr>
                      </m:ctrlPr>
                    </m:fPr>
                    <m:num>
                      <m:r>
                        <m:rPr>
                          <m:sty m:val="p"/>
                        </m:rPr>
                        <w:rPr>
                          <w:rStyle w:val="ZustzlicherHinweisZchn"/>
                          <w:rFonts w:ascii="Cambria Math" w:hAnsi="Cambria Math" w:cstheme="minorHAnsi"/>
                          <w:sz w:val="24"/>
                          <w:szCs w:val="24"/>
                        </w:rPr>
                        <m:t>∂f</m:t>
                      </m:r>
                    </m:num>
                    <m:den>
                      <m:r>
                        <m:rPr>
                          <m:sty m:val="p"/>
                        </m:rPr>
                        <w:rPr>
                          <w:rStyle w:val="ZustzlicherHinweisZchn"/>
                          <w:rFonts w:ascii="Cambria Math" w:hAnsi="Cambria Math" w:cstheme="minorHAnsi"/>
                          <w:sz w:val="24"/>
                          <w:szCs w:val="24"/>
                        </w:rPr>
                        <m:t>∂</m:t>
                      </m:r>
                      <m:sSub>
                        <m:sSubPr>
                          <m:ctrlPr>
                            <w:rPr>
                              <w:rStyle w:val="ZustzlicherHinweisZchn"/>
                              <w:rFonts w:ascii="Cambria Math" w:hAnsi="Cambria Math" w:cstheme="minorHAnsi"/>
                              <w:b/>
                              <w:bCs/>
                              <w:i w:val="0"/>
                              <w:iCs w:val="0"/>
                              <w:color w:val="A6460F" w:themeColor="accent5"/>
                              <w:sz w:val="24"/>
                              <w:szCs w:val="24"/>
                            </w:rPr>
                          </m:ctrlPr>
                        </m:sSubPr>
                        <m:e>
                          <m:r>
                            <m:rPr>
                              <m:sty m:val="b"/>
                            </m:rPr>
                            <w:rPr>
                              <w:rStyle w:val="ZustzlicherHinweisZchn"/>
                              <w:rFonts w:ascii="Cambria Math" w:hAnsi="Cambria Math" w:cstheme="minorHAnsi"/>
                              <w:color w:val="A6460F" w:themeColor="accent5"/>
                              <w:sz w:val="24"/>
                              <w:szCs w:val="24"/>
                            </w:rPr>
                            <m:t>x</m:t>
                          </m:r>
                        </m:e>
                        <m:sub>
                          <m:r>
                            <m:rPr>
                              <m:sty m:val="b"/>
                            </m:rPr>
                            <w:rPr>
                              <w:rStyle w:val="ZustzlicherHinweisZchn"/>
                              <w:rFonts w:ascii="Cambria Math" w:hAnsi="Cambria Math" w:cstheme="minorHAnsi"/>
                              <w:color w:val="A6460F" w:themeColor="accent5"/>
                              <w:sz w:val="24"/>
                              <w:szCs w:val="24"/>
                            </w:rPr>
                            <m:t>1</m:t>
                          </m:r>
                        </m:sub>
                      </m:sSub>
                    </m:den>
                  </m:f>
                  <m:d>
                    <m:dPr>
                      <m:ctrlPr>
                        <w:rPr>
                          <w:rStyle w:val="ZustzlicherHinweisZchn"/>
                          <w:rFonts w:ascii="Cambria Math" w:hAnsi="Cambria Math" w:cstheme="minorHAnsi"/>
                          <w:i w:val="0"/>
                          <w:iCs w:val="0"/>
                          <w:sz w:val="24"/>
                          <w:szCs w:val="24"/>
                        </w:rPr>
                      </m:ctrlPr>
                    </m:dPr>
                    <m:e>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0</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1</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2</m:t>
                          </m:r>
                        </m:sub>
                      </m:sSub>
                      <m:r>
                        <m:rPr>
                          <m:sty m:val="p"/>
                        </m:rPr>
                        <w:rPr>
                          <w:rStyle w:val="ZustzlicherHinweisZchn"/>
                          <w:rFonts w:ascii="Cambria Math" w:hAnsi="Cambria Math" w:cstheme="minorHAnsi"/>
                          <w:sz w:val="24"/>
                          <w:szCs w:val="24"/>
                        </w:rPr>
                        <m:t xml:space="preserve">, …,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n</m:t>
                          </m:r>
                        </m:sub>
                      </m:sSub>
                    </m:e>
                  </m:d>
                  <m:ctrlPr>
                    <w:rPr>
                      <w:rStyle w:val="ZustzlicherHinweisZchn"/>
                      <w:rFonts w:ascii="Cambria Math" w:eastAsia="Cambria Math" w:hAnsi="Cambria Math" w:cstheme="minorHAnsi"/>
                      <w:i w:val="0"/>
                      <w:iCs w:val="0"/>
                      <w:sz w:val="24"/>
                      <w:szCs w:val="24"/>
                    </w:rPr>
                  </m:ctrlPr>
                </m:e>
              </m:mr>
              <m:mr>
                <m:e>
                  <m:f>
                    <m:fPr>
                      <m:ctrlPr>
                        <w:rPr>
                          <w:rStyle w:val="ZustzlicherHinweisZchn"/>
                          <w:rFonts w:ascii="Cambria Math" w:hAnsi="Cambria Math" w:cstheme="minorHAnsi"/>
                          <w:i w:val="0"/>
                          <w:iCs w:val="0"/>
                          <w:sz w:val="24"/>
                          <w:szCs w:val="24"/>
                        </w:rPr>
                      </m:ctrlPr>
                    </m:fPr>
                    <m:num>
                      <m:r>
                        <m:rPr>
                          <m:sty m:val="p"/>
                        </m:rPr>
                        <w:rPr>
                          <w:rStyle w:val="ZustzlicherHinweisZchn"/>
                          <w:rFonts w:ascii="Cambria Math" w:hAnsi="Cambria Math" w:cstheme="minorHAnsi"/>
                          <w:sz w:val="24"/>
                          <w:szCs w:val="24"/>
                        </w:rPr>
                        <m:t>∂f</m:t>
                      </m:r>
                    </m:num>
                    <m:den>
                      <m:r>
                        <m:rPr>
                          <m:sty m:val="p"/>
                        </m:rPr>
                        <w:rPr>
                          <w:rStyle w:val="ZustzlicherHinweisZchn"/>
                          <w:rFonts w:ascii="Cambria Math" w:hAnsi="Cambria Math" w:cstheme="minorHAnsi"/>
                          <w:sz w:val="24"/>
                          <w:szCs w:val="24"/>
                        </w:rPr>
                        <m:t>∂</m:t>
                      </m:r>
                      <m:sSub>
                        <m:sSubPr>
                          <m:ctrlPr>
                            <w:rPr>
                              <w:rStyle w:val="ZustzlicherHinweisZchn"/>
                              <w:rFonts w:ascii="Cambria Math" w:hAnsi="Cambria Math" w:cstheme="minorHAnsi"/>
                              <w:b/>
                              <w:bCs/>
                              <w:i w:val="0"/>
                              <w:iCs w:val="0"/>
                              <w:color w:val="D98825" w:themeColor="accent4"/>
                              <w:sz w:val="24"/>
                              <w:szCs w:val="24"/>
                            </w:rPr>
                          </m:ctrlPr>
                        </m:sSubPr>
                        <m:e>
                          <m:r>
                            <m:rPr>
                              <m:sty m:val="b"/>
                            </m:rPr>
                            <w:rPr>
                              <w:rStyle w:val="ZustzlicherHinweisZchn"/>
                              <w:rFonts w:ascii="Cambria Math" w:hAnsi="Cambria Math" w:cstheme="minorHAnsi"/>
                              <w:color w:val="D98825" w:themeColor="accent4"/>
                              <w:sz w:val="24"/>
                              <w:szCs w:val="24"/>
                            </w:rPr>
                            <m:t>x</m:t>
                          </m:r>
                        </m:e>
                        <m:sub>
                          <m:r>
                            <m:rPr>
                              <m:sty m:val="b"/>
                            </m:rPr>
                            <w:rPr>
                              <w:rStyle w:val="ZustzlicherHinweisZchn"/>
                              <w:rFonts w:ascii="Cambria Math" w:hAnsi="Cambria Math" w:cstheme="minorHAnsi"/>
                              <w:color w:val="D98825" w:themeColor="accent4"/>
                              <w:sz w:val="24"/>
                              <w:szCs w:val="24"/>
                            </w:rPr>
                            <m:t>2</m:t>
                          </m:r>
                        </m:sub>
                      </m:sSub>
                    </m:den>
                  </m:f>
                  <m:d>
                    <m:dPr>
                      <m:ctrlPr>
                        <w:rPr>
                          <w:rStyle w:val="ZustzlicherHinweisZchn"/>
                          <w:rFonts w:ascii="Cambria Math" w:hAnsi="Cambria Math" w:cstheme="minorHAnsi"/>
                          <w:i w:val="0"/>
                          <w:iCs w:val="0"/>
                          <w:sz w:val="24"/>
                          <w:szCs w:val="24"/>
                        </w:rPr>
                      </m:ctrlPr>
                    </m:dPr>
                    <m:e>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0</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1</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2</m:t>
                          </m:r>
                        </m:sub>
                      </m:sSub>
                      <m:r>
                        <m:rPr>
                          <m:sty m:val="p"/>
                        </m:rPr>
                        <w:rPr>
                          <w:rStyle w:val="ZustzlicherHinweisZchn"/>
                          <w:rFonts w:ascii="Cambria Math" w:hAnsi="Cambria Math" w:cstheme="minorHAnsi"/>
                          <w:sz w:val="24"/>
                          <w:szCs w:val="24"/>
                        </w:rPr>
                        <m:t xml:space="preserve">, …,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n</m:t>
                          </m:r>
                        </m:sub>
                      </m:sSub>
                    </m:e>
                  </m:d>
                  <m:ctrlPr>
                    <w:rPr>
                      <w:rStyle w:val="ZustzlicherHinweisZchn"/>
                      <w:rFonts w:ascii="Cambria Math" w:eastAsia="Cambria Math" w:hAnsi="Cambria Math" w:cstheme="minorHAnsi"/>
                      <w:i w:val="0"/>
                      <w:iCs w:val="0"/>
                      <w:sz w:val="24"/>
                      <w:szCs w:val="24"/>
                    </w:rPr>
                  </m:ctrlPr>
                </m:e>
              </m:mr>
              <m:mr>
                <m:e>
                  <m:r>
                    <m:rPr>
                      <m:sty m:val="p"/>
                    </m:rPr>
                    <w:rPr>
                      <w:rStyle w:val="ZustzlicherHinweisZchn"/>
                      <w:rFonts w:ascii="Cambria Math" w:eastAsia="Cambria Math" w:hAnsi="Cambria Math" w:cstheme="minorHAnsi"/>
                      <w:sz w:val="24"/>
                      <w:szCs w:val="24"/>
                    </w:rPr>
                    <m:t>…</m:t>
                  </m:r>
                  <m:ctrlPr>
                    <w:rPr>
                      <w:rStyle w:val="ZustzlicherHinweisZchn"/>
                      <w:rFonts w:ascii="Cambria Math" w:eastAsia="Cambria Math" w:hAnsi="Cambria Math" w:cstheme="minorHAnsi"/>
                      <w:i w:val="0"/>
                      <w:iCs w:val="0"/>
                      <w:sz w:val="24"/>
                      <w:szCs w:val="24"/>
                    </w:rPr>
                  </m:ctrlPr>
                </m:e>
              </m:mr>
              <m:mr>
                <m:e>
                  <m:f>
                    <m:fPr>
                      <m:ctrlPr>
                        <w:rPr>
                          <w:rStyle w:val="ZustzlicherHinweisZchn"/>
                          <w:rFonts w:ascii="Cambria Math" w:hAnsi="Cambria Math" w:cstheme="minorHAnsi"/>
                          <w:i w:val="0"/>
                          <w:iCs w:val="0"/>
                          <w:sz w:val="24"/>
                          <w:szCs w:val="24"/>
                        </w:rPr>
                      </m:ctrlPr>
                    </m:fPr>
                    <m:num>
                      <m:r>
                        <m:rPr>
                          <m:sty m:val="p"/>
                        </m:rPr>
                        <w:rPr>
                          <w:rStyle w:val="ZustzlicherHinweisZchn"/>
                          <w:rFonts w:ascii="Cambria Math" w:hAnsi="Cambria Math" w:cstheme="minorHAnsi"/>
                          <w:sz w:val="24"/>
                          <w:szCs w:val="24"/>
                        </w:rPr>
                        <m:t>∂f</m:t>
                      </m:r>
                    </m:num>
                    <m:den>
                      <m:r>
                        <m:rPr>
                          <m:sty m:val="p"/>
                        </m:rPr>
                        <w:rPr>
                          <w:rStyle w:val="ZustzlicherHinweisZchn"/>
                          <w:rFonts w:ascii="Cambria Math" w:hAnsi="Cambria Math" w:cstheme="minorHAnsi"/>
                          <w:sz w:val="24"/>
                          <w:szCs w:val="24"/>
                        </w:rPr>
                        <m:t>∂</m:t>
                      </m:r>
                      <m:sSub>
                        <m:sSubPr>
                          <m:ctrlPr>
                            <w:rPr>
                              <w:rStyle w:val="ZustzlicherHinweisZchn"/>
                              <w:rFonts w:ascii="Cambria Math" w:hAnsi="Cambria Math" w:cstheme="minorHAnsi"/>
                              <w:b/>
                              <w:bCs/>
                              <w:i w:val="0"/>
                              <w:iCs w:val="0"/>
                              <w:color w:val="F2C12E" w:themeColor="accent3"/>
                              <w:sz w:val="24"/>
                              <w:szCs w:val="24"/>
                            </w:rPr>
                          </m:ctrlPr>
                        </m:sSubPr>
                        <m:e>
                          <m:r>
                            <m:rPr>
                              <m:sty m:val="b"/>
                            </m:rPr>
                            <w:rPr>
                              <w:rStyle w:val="ZustzlicherHinweisZchn"/>
                              <w:rFonts w:ascii="Cambria Math" w:hAnsi="Cambria Math" w:cstheme="minorHAnsi"/>
                              <w:color w:val="F2C12E" w:themeColor="accent3"/>
                              <w:sz w:val="24"/>
                              <w:szCs w:val="24"/>
                            </w:rPr>
                            <m:t>x</m:t>
                          </m:r>
                        </m:e>
                        <m:sub>
                          <m:r>
                            <m:rPr>
                              <m:sty m:val="b"/>
                            </m:rPr>
                            <w:rPr>
                              <w:rStyle w:val="ZustzlicherHinweisZchn"/>
                              <w:rFonts w:ascii="Cambria Math" w:hAnsi="Cambria Math" w:cstheme="minorHAnsi"/>
                              <w:color w:val="F2C12E" w:themeColor="accent3"/>
                              <w:sz w:val="24"/>
                              <w:szCs w:val="24"/>
                            </w:rPr>
                            <m:t>n</m:t>
                          </m:r>
                        </m:sub>
                      </m:sSub>
                    </m:den>
                  </m:f>
                  <m:d>
                    <m:dPr>
                      <m:ctrlPr>
                        <w:rPr>
                          <w:rStyle w:val="ZustzlicherHinweisZchn"/>
                          <w:rFonts w:ascii="Cambria Math" w:hAnsi="Cambria Math" w:cstheme="minorHAnsi"/>
                          <w:i w:val="0"/>
                          <w:iCs w:val="0"/>
                          <w:sz w:val="24"/>
                          <w:szCs w:val="24"/>
                        </w:rPr>
                      </m:ctrlPr>
                    </m:dPr>
                    <m:e>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0</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1</m:t>
                          </m:r>
                        </m:sub>
                      </m:sSub>
                      <m:r>
                        <m:rPr>
                          <m:sty m:val="p"/>
                        </m:rPr>
                        <w:rPr>
                          <w:rStyle w:val="ZustzlicherHinweisZchn"/>
                          <w:rFonts w:ascii="Cambria Math" w:hAnsi="Cambria Math" w:cstheme="minorHAnsi"/>
                          <w:sz w:val="24"/>
                          <w:szCs w:val="24"/>
                        </w:rPr>
                        <m:t xml:space="preserve">,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2</m:t>
                          </m:r>
                        </m:sub>
                      </m:sSub>
                      <m:r>
                        <m:rPr>
                          <m:sty m:val="p"/>
                        </m:rPr>
                        <w:rPr>
                          <w:rStyle w:val="ZustzlicherHinweisZchn"/>
                          <w:rFonts w:ascii="Cambria Math" w:hAnsi="Cambria Math" w:cstheme="minorHAnsi"/>
                          <w:sz w:val="24"/>
                          <w:szCs w:val="24"/>
                        </w:rPr>
                        <m:t xml:space="preserve">, …, </m:t>
                      </m:r>
                      <m:sSub>
                        <m:sSubPr>
                          <m:ctrlPr>
                            <w:rPr>
                              <w:rStyle w:val="ZustzlicherHinweisZchn"/>
                              <w:rFonts w:ascii="Cambria Math" w:hAnsi="Cambria Math" w:cstheme="minorHAnsi"/>
                              <w:i w:val="0"/>
                              <w:iCs w:val="0"/>
                              <w:sz w:val="24"/>
                              <w:szCs w:val="24"/>
                            </w:rPr>
                          </m:ctrlPr>
                        </m:sSubPr>
                        <m:e>
                          <m:r>
                            <m:rPr>
                              <m:sty m:val="p"/>
                            </m:rPr>
                            <w:rPr>
                              <w:rStyle w:val="ZustzlicherHinweisZchn"/>
                              <w:rFonts w:ascii="Cambria Math" w:hAnsi="Cambria Math" w:cstheme="minorHAnsi"/>
                              <w:sz w:val="24"/>
                              <w:szCs w:val="24"/>
                            </w:rPr>
                            <m:t>x</m:t>
                          </m:r>
                        </m:e>
                        <m:sub>
                          <m:r>
                            <m:rPr>
                              <m:sty m:val="p"/>
                            </m:rPr>
                            <w:rPr>
                              <w:rStyle w:val="ZustzlicherHinweisZchn"/>
                              <w:rFonts w:ascii="Cambria Math" w:hAnsi="Cambria Math" w:cstheme="minorHAnsi"/>
                              <w:sz w:val="24"/>
                              <w:szCs w:val="24"/>
                            </w:rPr>
                            <m:t>n</m:t>
                          </m:r>
                        </m:sub>
                      </m:sSub>
                    </m:e>
                  </m:d>
                </m:e>
              </m:mr>
            </m:m>
          </m:e>
        </m:d>
        <m:m>
          <m:mPr>
            <m:rSpRule m:val="4"/>
            <m:rSp m:val="4"/>
            <m:mcs>
              <m:mc>
                <m:mcPr>
                  <m:count m:val="1"/>
                  <m:mcJc m:val="center"/>
                </m:mcPr>
              </m:mc>
            </m:mcs>
            <m:ctrlPr>
              <w:rPr>
                <w:rStyle w:val="ZustzlicherHinweisZchn"/>
                <w:rFonts w:ascii="Cambria Math" w:hAnsi="Cambria Math" w:cstheme="minorHAnsi"/>
                <w:i w:val="0"/>
                <w:iCs w:val="0"/>
                <w:sz w:val="24"/>
                <w:szCs w:val="24"/>
              </w:rPr>
            </m:ctrlPr>
          </m:mPr>
          <m:mr>
            <m:e>
              <m:r>
                <m:rPr>
                  <m:sty m:val="p"/>
                </m:rPr>
                <w:rPr>
                  <w:rStyle w:val="ZustzlicherHinweisZchn"/>
                  <w:rFonts w:ascii="Cambria Math" w:hAnsi="Cambria Math" w:cstheme="minorHAnsi"/>
                  <w:color w:val="8B9654" w:themeColor="accent6"/>
                  <w:sz w:val="24"/>
                  <w:szCs w:val="24"/>
                </w:rPr>
                <m:t xml:space="preserve">derivative of f with respect to </m:t>
              </m:r>
              <m:sSub>
                <m:sSubPr>
                  <m:ctrlPr>
                    <w:rPr>
                      <w:rStyle w:val="ZustzlicherHinweisZchn"/>
                      <w:rFonts w:ascii="Cambria Math" w:hAnsi="Cambria Math" w:cstheme="minorHAnsi"/>
                      <w:i w:val="0"/>
                      <w:iCs w:val="0"/>
                      <w:color w:val="8B9654" w:themeColor="accent6"/>
                      <w:sz w:val="24"/>
                      <w:szCs w:val="24"/>
                    </w:rPr>
                  </m:ctrlPr>
                </m:sSubPr>
                <m:e>
                  <m:r>
                    <m:rPr>
                      <m:sty m:val="p"/>
                    </m:rPr>
                    <w:rPr>
                      <w:rStyle w:val="ZustzlicherHinweisZchn"/>
                      <w:rFonts w:ascii="Cambria Math" w:hAnsi="Cambria Math" w:cstheme="minorHAnsi"/>
                      <w:color w:val="8B9654" w:themeColor="accent6"/>
                      <w:sz w:val="24"/>
                      <w:szCs w:val="24"/>
                    </w:rPr>
                    <m:t>x</m:t>
                  </m:r>
                </m:e>
                <m:sub>
                  <m:r>
                    <m:rPr>
                      <m:sty m:val="p"/>
                    </m:rPr>
                    <w:rPr>
                      <w:rStyle w:val="ZustzlicherHinweisZchn"/>
                      <w:rFonts w:ascii="Cambria Math" w:hAnsi="Cambria Math" w:cstheme="minorHAnsi"/>
                      <w:color w:val="8B9654" w:themeColor="accent6"/>
                      <w:sz w:val="24"/>
                      <w:szCs w:val="24"/>
                    </w:rPr>
                    <m:t>o</m:t>
                  </m:r>
                </m:sub>
              </m:sSub>
            </m:e>
          </m:mr>
          <m:mr>
            <m:e>
              <m:r>
                <m:rPr>
                  <m:sty m:val="p"/>
                </m:rPr>
                <w:rPr>
                  <w:rStyle w:val="ZustzlicherHinweisZchn"/>
                  <w:rFonts w:ascii="Cambria Math" w:hAnsi="Cambria Math" w:cstheme="minorHAnsi"/>
                  <w:color w:val="A6460F" w:themeColor="accent5"/>
                  <w:sz w:val="24"/>
                  <w:szCs w:val="24"/>
                </w:rPr>
                <m:t xml:space="preserve">derivative of f with respect to </m:t>
              </m:r>
              <m:sSub>
                <m:sSubPr>
                  <m:ctrlPr>
                    <w:rPr>
                      <w:rStyle w:val="ZustzlicherHinweisZchn"/>
                      <w:rFonts w:ascii="Cambria Math" w:hAnsi="Cambria Math" w:cstheme="minorHAnsi"/>
                      <w:i w:val="0"/>
                      <w:iCs w:val="0"/>
                      <w:color w:val="A6460F" w:themeColor="accent5"/>
                      <w:sz w:val="24"/>
                      <w:szCs w:val="24"/>
                    </w:rPr>
                  </m:ctrlPr>
                </m:sSubPr>
                <m:e>
                  <m:r>
                    <m:rPr>
                      <m:sty m:val="p"/>
                    </m:rPr>
                    <w:rPr>
                      <w:rStyle w:val="ZustzlicherHinweisZchn"/>
                      <w:rFonts w:ascii="Cambria Math" w:hAnsi="Cambria Math" w:cstheme="minorHAnsi"/>
                      <w:color w:val="A6460F" w:themeColor="accent5"/>
                      <w:sz w:val="24"/>
                      <w:szCs w:val="24"/>
                    </w:rPr>
                    <m:t>x</m:t>
                  </m:r>
                </m:e>
                <m:sub>
                  <m:r>
                    <m:rPr>
                      <m:sty m:val="p"/>
                    </m:rPr>
                    <w:rPr>
                      <w:rStyle w:val="ZustzlicherHinweisZchn"/>
                      <w:rFonts w:ascii="Cambria Math" w:hAnsi="Cambria Math" w:cstheme="minorHAnsi"/>
                      <w:color w:val="A6460F" w:themeColor="accent5"/>
                      <w:sz w:val="24"/>
                      <w:szCs w:val="24"/>
                    </w:rPr>
                    <m:t>1</m:t>
                  </m:r>
                </m:sub>
              </m:sSub>
              <m:ctrlPr>
                <w:rPr>
                  <w:rStyle w:val="ZustzlicherHinweisZchn"/>
                  <w:rFonts w:ascii="Cambria Math" w:eastAsia="Cambria Math" w:hAnsi="Cambria Math" w:cstheme="minorHAnsi"/>
                  <w:i w:val="0"/>
                  <w:iCs w:val="0"/>
                  <w:sz w:val="24"/>
                  <w:szCs w:val="24"/>
                </w:rPr>
              </m:ctrlPr>
            </m:e>
          </m:mr>
          <m:mr>
            <m:e>
              <m:r>
                <m:rPr>
                  <m:sty m:val="p"/>
                </m:rPr>
                <w:rPr>
                  <w:rStyle w:val="ZustzlicherHinweisZchn"/>
                  <w:rFonts w:ascii="Cambria Math" w:hAnsi="Cambria Math" w:cstheme="minorHAnsi"/>
                  <w:color w:val="D98825" w:themeColor="accent4"/>
                  <w:sz w:val="24"/>
                  <w:szCs w:val="24"/>
                </w:rPr>
                <m:t xml:space="preserve">derivative of f with respect to </m:t>
              </m:r>
              <m:sSub>
                <m:sSubPr>
                  <m:ctrlPr>
                    <w:rPr>
                      <w:rStyle w:val="ZustzlicherHinweisZchn"/>
                      <w:rFonts w:ascii="Cambria Math" w:hAnsi="Cambria Math" w:cstheme="minorHAnsi"/>
                      <w:i w:val="0"/>
                      <w:iCs w:val="0"/>
                      <w:color w:val="D98825" w:themeColor="accent4"/>
                      <w:sz w:val="24"/>
                      <w:szCs w:val="24"/>
                    </w:rPr>
                  </m:ctrlPr>
                </m:sSubPr>
                <m:e>
                  <m:r>
                    <m:rPr>
                      <m:sty m:val="p"/>
                    </m:rPr>
                    <w:rPr>
                      <w:rStyle w:val="ZustzlicherHinweisZchn"/>
                      <w:rFonts w:ascii="Cambria Math" w:hAnsi="Cambria Math" w:cstheme="minorHAnsi"/>
                      <w:color w:val="D98825" w:themeColor="accent4"/>
                      <w:sz w:val="24"/>
                      <w:szCs w:val="24"/>
                    </w:rPr>
                    <m:t>x</m:t>
                  </m:r>
                </m:e>
                <m:sub>
                  <m:r>
                    <m:rPr>
                      <m:sty m:val="p"/>
                    </m:rPr>
                    <w:rPr>
                      <w:rStyle w:val="ZustzlicherHinweisZchn"/>
                      <w:rFonts w:ascii="Cambria Math" w:hAnsi="Cambria Math" w:cstheme="minorHAnsi"/>
                      <w:color w:val="D98825" w:themeColor="accent4"/>
                      <w:sz w:val="24"/>
                      <w:szCs w:val="24"/>
                    </w:rPr>
                    <m:t>2</m:t>
                  </m:r>
                </m:sub>
              </m:sSub>
            </m:e>
          </m:mr>
          <m:mr>
            <m:e>
              <m:r>
                <m:rPr>
                  <m:sty m:val="p"/>
                </m:rPr>
                <w:rPr>
                  <w:rStyle w:val="ZustzlicherHinweisZchn"/>
                  <w:rFonts w:ascii="Cambria Math" w:hAnsi="Cambria Math" w:cstheme="minorHAnsi"/>
                  <w:sz w:val="24"/>
                  <w:szCs w:val="24"/>
                </w:rPr>
                <m:t>…</m:t>
              </m:r>
              <m:ctrlPr>
                <w:rPr>
                  <w:rStyle w:val="ZustzlicherHinweisZchn"/>
                  <w:rFonts w:ascii="Cambria Math" w:eastAsia="Cambria Math" w:hAnsi="Cambria Math" w:cstheme="minorHAnsi"/>
                  <w:i w:val="0"/>
                  <w:iCs w:val="0"/>
                  <w:sz w:val="24"/>
                  <w:szCs w:val="24"/>
                </w:rPr>
              </m:ctrlPr>
            </m:e>
          </m:mr>
          <m:mr>
            <m:e>
              <m:r>
                <m:rPr>
                  <m:sty m:val="p"/>
                </m:rPr>
                <w:rPr>
                  <w:rStyle w:val="ZustzlicherHinweisZchn"/>
                  <w:rFonts w:ascii="Cambria Math" w:hAnsi="Cambria Math" w:cstheme="minorHAnsi"/>
                  <w:color w:val="F2C12E" w:themeColor="accent3"/>
                  <w:sz w:val="24"/>
                  <w:szCs w:val="24"/>
                </w:rPr>
                <m:t xml:space="preserve">derivative of f with respect to </m:t>
              </m:r>
              <m:sSub>
                <m:sSubPr>
                  <m:ctrlPr>
                    <w:rPr>
                      <w:rStyle w:val="ZustzlicherHinweisZchn"/>
                      <w:rFonts w:ascii="Cambria Math" w:hAnsi="Cambria Math" w:cstheme="minorHAnsi"/>
                      <w:i w:val="0"/>
                      <w:iCs w:val="0"/>
                      <w:color w:val="F2C12E" w:themeColor="accent3"/>
                      <w:sz w:val="24"/>
                      <w:szCs w:val="24"/>
                    </w:rPr>
                  </m:ctrlPr>
                </m:sSubPr>
                <m:e>
                  <m:r>
                    <m:rPr>
                      <m:sty m:val="p"/>
                    </m:rPr>
                    <w:rPr>
                      <w:rStyle w:val="ZustzlicherHinweisZchn"/>
                      <w:rFonts w:ascii="Cambria Math" w:hAnsi="Cambria Math" w:cstheme="minorHAnsi"/>
                      <w:color w:val="F2C12E" w:themeColor="accent3"/>
                      <w:sz w:val="24"/>
                      <w:szCs w:val="24"/>
                    </w:rPr>
                    <m:t>x</m:t>
                  </m:r>
                </m:e>
                <m:sub>
                  <m:r>
                    <m:rPr>
                      <m:sty m:val="p"/>
                    </m:rPr>
                    <w:rPr>
                      <w:rStyle w:val="ZustzlicherHinweisZchn"/>
                      <w:rFonts w:ascii="Cambria Math" w:hAnsi="Cambria Math" w:cstheme="minorHAnsi"/>
                      <w:color w:val="F2C12E" w:themeColor="accent3"/>
                      <w:sz w:val="24"/>
                      <w:szCs w:val="24"/>
                    </w:rPr>
                    <m:t>n</m:t>
                  </m:r>
                </m:sub>
              </m:sSub>
            </m:e>
          </m:mr>
        </m:m>
      </m:oMath>
      <w:r w:rsidR="00B8083F">
        <w:rPr>
          <w:rStyle w:val="ZustzlicherHinweisZchn"/>
          <w:rFonts w:eastAsiaTheme="minorEastAsia"/>
          <w:i w:val="0"/>
          <w:iCs w:val="0"/>
          <w:sz w:val="24"/>
          <w:szCs w:val="24"/>
        </w:rPr>
        <w:t xml:space="preserve"> </w:t>
      </w:r>
    </w:p>
    <w:p w14:paraId="23B98D2C" w14:textId="31AA5CA0" w:rsidR="00940FCF" w:rsidRDefault="00075B0E" w:rsidP="0095788C">
      <w:pPr>
        <w:rPr>
          <w:rStyle w:val="ZustzlicherHinweisZchn"/>
          <w:i w:val="0"/>
          <w:iCs w:val="0"/>
          <w:sz w:val="24"/>
          <w:szCs w:val="24"/>
        </w:rPr>
      </w:pPr>
      <w:r>
        <w:rPr>
          <w:rStyle w:val="ZustzlicherHinweisZchn"/>
          <w:i w:val="0"/>
          <w:iCs w:val="0"/>
          <w:sz w:val="24"/>
          <w:szCs w:val="24"/>
        </w:rPr>
        <w:t xml:space="preserve">It </w:t>
      </w:r>
      <w:r w:rsidR="00FB1E2E">
        <w:rPr>
          <w:rStyle w:val="ZustzlicherHinweisZchn"/>
          <w:i w:val="0"/>
          <w:iCs w:val="0"/>
          <w:sz w:val="24"/>
          <w:szCs w:val="24"/>
        </w:rPr>
        <w:t xml:space="preserve">will </w:t>
      </w:r>
      <w:r w:rsidR="00FB1E2E" w:rsidRPr="006E18E8">
        <w:rPr>
          <w:rStyle w:val="Hervorhebung"/>
        </w:rPr>
        <w:t>always point in the direction where there is the greatest increase</w:t>
      </w:r>
      <w:r w:rsidR="00FB1E2E">
        <w:rPr>
          <w:rStyle w:val="ZustzlicherHinweisZchn"/>
          <w:i w:val="0"/>
          <w:iCs w:val="0"/>
          <w:sz w:val="24"/>
          <w:szCs w:val="24"/>
        </w:rPr>
        <w:t xml:space="preserve"> </w:t>
      </w:r>
      <w:r w:rsidR="00E4622D">
        <w:rPr>
          <w:rStyle w:val="ZustzlicherHinweisZchn"/>
          <w:i w:val="0"/>
          <w:iCs w:val="0"/>
          <w:sz w:val="24"/>
          <w:szCs w:val="24"/>
        </w:rPr>
        <w:t>in the function</w:t>
      </w:r>
      <w:r w:rsidR="007970FC">
        <w:rPr>
          <w:rStyle w:val="ZustzlicherHinweisZchn"/>
          <w:i w:val="0"/>
          <w:iCs w:val="0"/>
          <w:sz w:val="24"/>
          <w:szCs w:val="24"/>
        </w:rPr>
        <w:t>, in our case the loss</w:t>
      </w:r>
      <w:r w:rsidR="00E4622D">
        <w:rPr>
          <w:rStyle w:val="ZustzlicherHinweisZchn"/>
          <w:i w:val="0"/>
          <w:iCs w:val="0"/>
          <w:sz w:val="24"/>
          <w:szCs w:val="24"/>
        </w:rPr>
        <w:t xml:space="preserve">. </w:t>
      </w:r>
      <w:r w:rsidR="007970FC">
        <w:rPr>
          <w:rStyle w:val="ZustzlicherHinweisZchn"/>
          <w:i w:val="0"/>
          <w:iCs w:val="0"/>
          <w:sz w:val="24"/>
          <w:szCs w:val="24"/>
        </w:rPr>
        <w:t>Since we want to minimize our loss</w:t>
      </w:r>
      <w:r w:rsidR="00F255EA">
        <w:rPr>
          <w:rStyle w:val="ZustzlicherHinweisZchn"/>
          <w:i w:val="0"/>
          <w:iCs w:val="0"/>
          <w:sz w:val="24"/>
          <w:szCs w:val="24"/>
        </w:rPr>
        <w:t>, we need to invert our gradient (</w:t>
      </w:r>
      <w:proofErr w:type="spellStart"/>
      <w:r w:rsidR="005A101B">
        <w:rPr>
          <w:rStyle w:val="ZustzlicherHinweisZchn"/>
          <w:i w:val="0"/>
          <w:iCs w:val="0"/>
          <w:sz w:val="24"/>
          <w:szCs w:val="24"/>
        </w:rPr>
        <w:t>de</w:t>
      </w:r>
      <w:r w:rsidR="006B3C6A">
        <w:rPr>
          <w:rStyle w:val="ZustzlicherHinweisZchn"/>
          <w:i w:val="0"/>
          <w:iCs w:val="0"/>
          <w:sz w:val="24"/>
          <w:szCs w:val="24"/>
        </w:rPr>
        <w:t>s</w:t>
      </w:r>
      <w:r w:rsidR="003423E0">
        <w:rPr>
          <w:rStyle w:val="ZustzlicherHinweisZchn"/>
          <w:i w:val="0"/>
          <w:iCs w:val="0"/>
          <w:sz w:val="24"/>
          <w:szCs w:val="24"/>
        </w:rPr>
        <w:t>c</w:t>
      </w:r>
      <w:r w:rsidR="005A101B">
        <w:rPr>
          <w:rStyle w:val="ZustzlicherHinweisZchn"/>
          <w:i w:val="0"/>
          <w:iCs w:val="0"/>
          <w:sz w:val="24"/>
          <w:szCs w:val="24"/>
        </w:rPr>
        <w:t>enting</w:t>
      </w:r>
      <w:proofErr w:type="spellEnd"/>
      <w:r w:rsidR="005A101B">
        <w:rPr>
          <w:rStyle w:val="ZustzlicherHinweisZchn"/>
          <w:i w:val="0"/>
          <w:iCs w:val="0"/>
          <w:sz w:val="24"/>
          <w:szCs w:val="24"/>
        </w:rPr>
        <w:t xml:space="preserve"> the gradient</w:t>
      </w:r>
      <w:r w:rsidR="00F255EA">
        <w:rPr>
          <w:rStyle w:val="ZustzlicherHinweisZchn"/>
          <w:i w:val="0"/>
          <w:iCs w:val="0"/>
          <w:sz w:val="24"/>
          <w:szCs w:val="24"/>
        </w:rPr>
        <w:t>)</w:t>
      </w:r>
      <w:r w:rsidR="005A101B">
        <w:rPr>
          <w:rStyle w:val="ZustzlicherHinweisZchn"/>
          <w:i w:val="0"/>
          <w:iCs w:val="0"/>
          <w:sz w:val="24"/>
          <w:szCs w:val="24"/>
        </w:rPr>
        <w:t xml:space="preserve">. </w:t>
      </w:r>
      <w:r w:rsidR="00424550">
        <w:rPr>
          <w:rStyle w:val="ZustzlicherHinweisZchn"/>
          <w:i w:val="0"/>
          <w:iCs w:val="0"/>
          <w:sz w:val="24"/>
          <w:szCs w:val="24"/>
        </w:rPr>
        <w:t xml:space="preserve">Gradient Descent is </w:t>
      </w:r>
      <w:r w:rsidR="00944E1C">
        <w:rPr>
          <w:rStyle w:val="ZustzlicherHinweisZchn"/>
          <w:i w:val="0"/>
          <w:iCs w:val="0"/>
          <w:sz w:val="24"/>
          <w:szCs w:val="24"/>
        </w:rPr>
        <w:t>an</w:t>
      </w:r>
      <w:r w:rsidR="00424550">
        <w:rPr>
          <w:rStyle w:val="ZustzlicherHinweisZchn"/>
          <w:i w:val="0"/>
          <w:iCs w:val="0"/>
          <w:sz w:val="24"/>
          <w:szCs w:val="24"/>
        </w:rPr>
        <w:t xml:space="preserve"> iterative operation, so </w:t>
      </w:r>
      <w:r w:rsidR="00844156">
        <w:rPr>
          <w:rStyle w:val="ZustzlicherHinweisZchn"/>
          <w:i w:val="0"/>
          <w:iCs w:val="0"/>
          <w:sz w:val="24"/>
          <w:szCs w:val="24"/>
        </w:rPr>
        <w:t xml:space="preserve">we </w:t>
      </w:r>
      <w:r w:rsidR="003D39C1">
        <w:rPr>
          <w:rStyle w:val="ZustzlicherHinweisZchn"/>
          <w:i w:val="0"/>
          <w:iCs w:val="0"/>
          <w:sz w:val="24"/>
          <w:szCs w:val="24"/>
        </w:rPr>
        <w:t>run GD again until the result converges (no/very small change).</w:t>
      </w:r>
      <w:r w:rsidR="002D15C2">
        <w:rPr>
          <w:rStyle w:val="ZustzlicherHinweisZchn"/>
          <w:i w:val="0"/>
          <w:iCs w:val="0"/>
          <w:sz w:val="24"/>
          <w:szCs w:val="24"/>
        </w:rPr>
        <w:t xml:space="preserve"> We can also set a convergence thresh</w:t>
      </w:r>
      <w:r w:rsidR="0030663C">
        <w:rPr>
          <w:rStyle w:val="ZustzlicherHinweisZchn"/>
          <w:i w:val="0"/>
          <w:iCs w:val="0"/>
          <w:sz w:val="24"/>
          <w:szCs w:val="24"/>
        </w:rPr>
        <w:t>old, if the last move is smaller than this, we als</w:t>
      </w:r>
      <w:r w:rsidR="003E4563">
        <w:rPr>
          <w:rStyle w:val="ZustzlicherHinweisZchn"/>
          <w:i w:val="0"/>
          <w:iCs w:val="0"/>
          <w:sz w:val="24"/>
          <w:szCs w:val="24"/>
        </w:rPr>
        <w:t xml:space="preserve">o end the GD. </w:t>
      </w:r>
    </w:p>
    <w:p w14:paraId="7FF8A029" w14:textId="48382F45" w:rsidR="00381882" w:rsidRDefault="00F360A6" w:rsidP="00B8083F">
      <w:pPr>
        <w:pStyle w:val="berschrift6"/>
        <w:rPr>
          <w:rStyle w:val="ZustzlicherHinweisZchn"/>
          <w:i w:val="0"/>
          <w:iCs w:val="0"/>
          <w:sz w:val="24"/>
          <w:szCs w:val="24"/>
        </w:rPr>
      </w:pPr>
      <w:r>
        <w:rPr>
          <w:rStyle w:val="ZustzlicherHinweisZchn"/>
          <w:i w:val="0"/>
          <w:iCs w:val="0"/>
          <w:sz w:val="24"/>
          <w:szCs w:val="24"/>
        </w:rPr>
        <w:t>The gradient descent follows these steps:</w:t>
      </w:r>
    </w:p>
    <w:p w14:paraId="235DEF06" w14:textId="18888130" w:rsidR="00F360A6" w:rsidRPr="00F360A6" w:rsidRDefault="00F360A6" w:rsidP="00F360A6">
      <w:pPr>
        <w:pStyle w:val="Listenabsatz"/>
        <w:numPr>
          <w:ilvl w:val="0"/>
          <w:numId w:val="39"/>
        </w:numPr>
        <w:rPr>
          <w:rStyle w:val="ZustzlicherHinweisZchn"/>
          <w:i w:val="0"/>
          <w:iCs w:val="0"/>
          <w:sz w:val="24"/>
          <w:szCs w:val="24"/>
        </w:rPr>
      </w:pPr>
      <w:r>
        <w:rPr>
          <w:rStyle w:val="ZustzlicherHinweisZchn"/>
          <w:i w:val="0"/>
          <w:iCs w:val="0"/>
          <w:sz w:val="24"/>
          <w:szCs w:val="24"/>
        </w:rPr>
        <w:t xml:space="preserve">Pick </w:t>
      </w:r>
      <w:r w:rsidRPr="006E18E8">
        <w:rPr>
          <w:rStyle w:val="Hervorhebung"/>
        </w:rPr>
        <w:t xml:space="preserve">a random point </w:t>
      </w:r>
      <m:oMath>
        <m:r>
          <m:rPr>
            <m:sty m:val="p"/>
          </m:rPr>
          <w:rPr>
            <w:rStyle w:val="ZustzlicherHinweisZchn"/>
            <w:rFonts w:ascii="Cambria Math" w:hAnsi="Cambria Math"/>
            <w:sz w:val="24"/>
            <w:szCs w:val="24"/>
          </w:rPr>
          <m:t>w</m:t>
        </m:r>
      </m:oMath>
      <w:r>
        <w:rPr>
          <w:rStyle w:val="ZustzlicherHinweisZchn"/>
          <w:rFonts w:eastAsiaTheme="minorEastAsia"/>
          <w:i w:val="0"/>
          <w:iCs w:val="0"/>
          <w:sz w:val="24"/>
          <w:szCs w:val="24"/>
        </w:rPr>
        <w:t xml:space="preserve"> in the function, this is the </w:t>
      </w:r>
      <w:r w:rsidRPr="006E18E8">
        <w:rPr>
          <w:rStyle w:val="Hervorhebung"/>
        </w:rPr>
        <w:t>starting point</w:t>
      </w:r>
      <w:r>
        <w:rPr>
          <w:rStyle w:val="ZustzlicherHinweisZchn"/>
          <w:rFonts w:eastAsiaTheme="minorEastAsia"/>
          <w:i w:val="0"/>
          <w:iCs w:val="0"/>
          <w:sz w:val="24"/>
          <w:szCs w:val="24"/>
        </w:rPr>
        <w:t xml:space="preserve">. </w:t>
      </w:r>
      <w:r w:rsidR="009C4D15">
        <w:rPr>
          <w:rStyle w:val="ZustzlicherHinweisZchn"/>
          <w:rFonts w:eastAsiaTheme="minorEastAsia"/>
          <w:i w:val="0"/>
          <w:iCs w:val="0"/>
          <w:sz w:val="24"/>
          <w:szCs w:val="24"/>
        </w:rPr>
        <w:t xml:space="preserve">This point is represented by the row vector </w:t>
      </w:r>
      <m:oMath>
        <m:r>
          <m:rPr>
            <m:sty m:val="p"/>
          </m:rPr>
          <w:rPr>
            <w:rStyle w:val="ZustzlicherHinweisZchn"/>
            <w:rFonts w:ascii="Cambria Math" w:eastAsiaTheme="minorEastAsia" w:hAnsi="Cambria Math"/>
            <w:sz w:val="24"/>
            <w:szCs w:val="24"/>
          </w:rPr>
          <m:t xml:space="preserve">w= </m:t>
        </m:r>
        <m:d>
          <m:dPr>
            <m:begChr m:val="["/>
            <m:endChr m:val="]"/>
            <m:ctrlPr>
              <w:rPr>
                <w:rStyle w:val="ZustzlicherHinweisZchn"/>
                <w:rFonts w:ascii="Cambria Math" w:eastAsiaTheme="minorEastAsia" w:hAnsi="Cambria Math"/>
                <w:i w:val="0"/>
                <w:iCs w:val="0"/>
                <w:sz w:val="24"/>
                <w:szCs w:val="24"/>
              </w:rPr>
            </m:ctrlPr>
          </m:dPr>
          <m:e>
            <m:m>
              <m:mPr>
                <m:mcs>
                  <m:mc>
                    <m:mcPr>
                      <m:count m:val="5"/>
                      <m:mcJc m:val="center"/>
                    </m:mcPr>
                  </m:mc>
                </m:mcs>
                <m:ctrlPr>
                  <w:rPr>
                    <w:rStyle w:val="ZustzlicherHinweisZchn"/>
                    <w:rFonts w:ascii="Cambria Math" w:eastAsiaTheme="minorEastAsia" w:hAnsi="Cambria Math"/>
                    <w:i w:val="0"/>
                    <w:iCs w:val="0"/>
                    <w:sz w:val="24"/>
                    <w:szCs w:val="24"/>
                  </w:rPr>
                </m:ctrlPr>
              </m:mPr>
              <m:m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0</m:t>
                      </m:r>
                    </m:sub>
                  </m:sSub>
                </m:e>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1</m:t>
                      </m:r>
                    </m:sub>
                  </m:sSub>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2</m:t>
                      </m:r>
                    </m:sub>
                  </m:sSub>
                  <m:ctrlPr>
                    <w:rPr>
                      <w:rStyle w:val="ZustzlicherHinweisZchn"/>
                      <w:rFonts w:ascii="Cambria Math" w:eastAsia="Cambria Math" w:hAnsi="Cambria Math" w:cs="Cambria Math"/>
                      <w:i w:val="0"/>
                      <w:iCs w:val="0"/>
                      <w:sz w:val="24"/>
                      <w:szCs w:val="24"/>
                    </w:rPr>
                  </m:ctrlPr>
                </m:e>
                <m:e>
                  <m:r>
                    <m:rPr>
                      <m:sty m:val="p"/>
                    </m:rPr>
                    <w:rPr>
                      <w:rStyle w:val="ZustzlicherHinweisZchn"/>
                      <w:rFonts w:ascii="Cambria Math" w:eastAsia="Cambria Math" w:hAnsi="Cambria Math" w:cs="Cambria Math"/>
                      <w:sz w:val="24"/>
                      <w:szCs w:val="24"/>
                    </w:rPr>
                    <m:t>…</m:t>
                  </m:r>
                  <m:ctrlPr>
                    <w:rPr>
                      <w:rStyle w:val="ZustzlicherHinweisZchn"/>
                      <w:rFonts w:ascii="Cambria Math" w:eastAsia="Cambria Math" w:hAnsi="Cambria Math" w:cs="Cambria Math"/>
                      <w:i w:val="0"/>
                      <w:iCs w:val="0"/>
                      <w:sz w:val="24"/>
                      <w:szCs w:val="24"/>
                    </w:rPr>
                  </m:ctrlPr>
                </m:e>
                <m:e>
                  <m:sSub>
                    <m:sSubPr>
                      <m:ctrlPr>
                        <w:rPr>
                          <w:rStyle w:val="ZustzlicherHinweisZchn"/>
                          <w:rFonts w:ascii="Cambria Math" w:eastAsia="Cambria Math" w:hAnsi="Cambria Math" w:cs="Cambria Math"/>
                          <w:i w:val="0"/>
                          <w:iCs w:val="0"/>
                          <w:sz w:val="24"/>
                          <w:szCs w:val="24"/>
                        </w:rPr>
                      </m:ctrlPr>
                    </m:sSubPr>
                    <m:e>
                      <m:r>
                        <m:rPr>
                          <m:sty m:val="p"/>
                        </m:rPr>
                        <w:rPr>
                          <w:rStyle w:val="ZustzlicherHinweisZchn"/>
                          <w:rFonts w:ascii="Cambria Math" w:eastAsia="Cambria Math" w:hAnsi="Cambria Math" w:cs="Cambria Math"/>
                          <w:sz w:val="24"/>
                          <w:szCs w:val="24"/>
                        </w:rPr>
                        <m:t>x</m:t>
                      </m:r>
                    </m:e>
                    <m:sub>
                      <m:r>
                        <m:rPr>
                          <m:sty m:val="p"/>
                        </m:rPr>
                        <w:rPr>
                          <w:rStyle w:val="ZustzlicherHinweisZchn"/>
                          <w:rFonts w:ascii="Cambria Math" w:eastAsia="Cambria Math" w:hAnsi="Cambria Math" w:cs="Cambria Math"/>
                          <w:sz w:val="24"/>
                          <w:szCs w:val="24"/>
                        </w:rPr>
                        <m:t>n</m:t>
                      </m:r>
                    </m:sub>
                  </m:sSub>
                </m:e>
              </m:mr>
            </m:m>
          </m:e>
        </m:d>
      </m:oMath>
    </w:p>
    <w:p w14:paraId="1BD748CF" w14:textId="27B18759" w:rsidR="00F360A6" w:rsidRPr="00F360A6" w:rsidRDefault="00F360A6" w:rsidP="00F360A6">
      <w:pPr>
        <w:pStyle w:val="Listenabsatz"/>
        <w:numPr>
          <w:ilvl w:val="0"/>
          <w:numId w:val="39"/>
        </w:numPr>
        <w:rPr>
          <w:rStyle w:val="ZustzlicherHinweisZchn"/>
          <w:i w:val="0"/>
          <w:iCs w:val="0"/>
          <w:sz w:val="24"/>
          <w:szCs w:val="24"/>
        </w:rPr>
      </w:pPr>
      <w:r>
        <w:rPr>
          <w:rStyle w:val="ZustzlicherHinweisZchn"/>
          <w:rFonts w:eastAsiaTheme="minorEastAsia"/>
          <w:i w:val="0"/>
          <w:iCs w:val="0"/>
          <w:sz w:val="24"/>
          <w:szCs w:val="24"/>
        </w:rPr>
        <w:t>While the gradient hasn’t converged</w:t>
      </w:r>
      <w:r w:rsidR="00E94D88">
        <w:rPr>
          <w:rStyle w:val="ZustzlicherHinweisZchn"/>
          <w:rFonts w:eastAsiaTheme="minorEastAsia"/>
          <w:i w:val="0"/>
          <w:iCs w:val="0"/>
          <w:sz w:val="24"/>
          <w:szCs w:val="24"/>
        </w:rPr>
        <w:t xml:space="preserve"> (iterative part of the algorithm)</w:t>
      </w:r>
    </w:p>
    <w:p w14:paraId="2039901A" w14:textId="0E73F27A" w:rsidR="00F360A6" w:rsidRPr="00F360A6" w:rsidRDefault="00075B0E" w:rsidP="006E18E8">
      <w:pPr>
        <w:pStyle w:val="Listenabsatz"/>
        <w:numPr>
          <w:ilvl w:val="1"/>
          <w:numId w:val="39"/>
        </w:numPr>
        <w:ind w:left="709"/>
        <w:rPr>
          <w:rStyle w:val="ZustzlicherHinweisZchn"/>
          <w:i w:val="0"/>
          <w:iCs w:val="0"/>
          <w:sz w:val="24"/>
          <w:szCs w:val="24"/>
        </w:rPr>
      </w:pPr>
      <w:r w:rsidRPr="006E18E8">
        <w:rPr>
          <w:rStyle w:val="Hervorhebung"/>
          <w:noProof/>
        </w:rPr>
        <w:drawing>
          <wp:anchor distT="0" distB="0" distL="114300" distR="114300" simplePos="0" relativeHeight="251658248" behindDoc="0" locked="0" layoutInCell="1" allowOverlap="1" wp14:anchorId="27403587" wp14:editId="3C32D2D5">
            <wp:simplePos x="0" y="0"/>
            <wp:positionH relativeFrom="margin">
              <wp:align>right</wp:align>
            </wp:positionH>
            <wp:positionV relativeFrom="paragraph">
              <wp:posOffset>21590</wp:posOffset>
            </wp:positionV>
            <wp:extent cx="1905000" cy="1072515"/>
            <wp:effectExtent l="0" t="0" r="0" b="0"/>
            <wp:wrapSquare wrapText="bothSides"/>
            <wp:docPr id="443667889" name="Grafik 443667889" descr="Ein Bild, das Text, Schrift, weiß,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7889" name="Grafik 1" descr="Ein Bild, das Text, Schrift, weiß, Diagramm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5000" cy="1072515"/>
                    </a:xfrm>
                    <a:prstGeom prst="rect">
                      <a:avLst/>
                    </a:prstGeom>
                  </pic:spPr>
                </pic:pic>
              </a:graphicData>
            </a:graphic>
            <wp14:sizeRelH relativeFrom="page">
              <wp14:pctWidth>0</wp14:pctWidth>
            </wp14:sizeRelH>
            <wp14:sizeRelV relativeFrom="page">
              <wp14:pctHeight>0</wp14:pctHeight>
            </wp14:sizeRelV>
          </wp:anchor>
        </w:drawing>
      </w:r>
      <w:r w:rsidR="00F360A6" w:rsidRPr="006E18E8">
        <w:rPr>
          <w:rStyle w:val="Hervorhebung"/>
        </w:rPr>
        <w:t xml:space="preserve">Compute the negative gradient at </w:t>
      </w:r>
      <m:oMath>
        <m:r>
          <m:rPr>
            <m:sty m:val="p"/>
          </m:rPr>
          <w:rPr>
            <w:rStyle w:val="ZustzlicherHinweisZchn"/>
            <w:rFonts w:ascii="Cambria Math" w:eastAsiaTheme="minorEastAsia" w:hAnsi="Cambria Math"/>
            <w:sz w:val="24"/>
            <w:szCs w:val="24"/>
          </w:rPr>
          <m:t>w</m:t>
        </m:r>
      </m:oMath>
      <w:r w:rsidR="004B3886">
        <w:rPr>
          <w:rStyle w:val="ZustzlicherHinweisZchn"/>
          <w:rFonts w:eastAsiaTheme="minorEastAsia"/>
          <w:iCs w:val="0"/>
          <w:sz w:val="24"/>
          <w:szCs w:val="24"/>
        </w:rPr>
        <w:t xml:space="preserve"> </w:t>
      </w:r>
      <w:r w:rsidR="00202EC2">
        <w:rPr>
          <w:rStyle w:val="ZustzlicherHinweisZchn"/>
          <w:rFonts w:eastAsiaTheme="minorEastAsia"/>
          <w:iCs w:val="0"/>
          <w:sz w:val="24"/>
          <w:szCs w:val="24"/>
        </w:rPr>
        <w:t xml:space="preserve">to all other data points and pick </w:t>
      </w:r>
      <w:r w:rsidR="00CA73B2">
        <w:rPr>
          <w:rStyle w:val="ZustzlicherHinweisZchn"/>
          <w:rFonts w:eastAsiaTheme="minorEastAsia"/>
          <w:iCs w:val="0"/>
          <w:sz w:val="24"/>
          <w:szCs w:val="24"/>
        </w:rPr>
        <w:t xml:space="preserve">the one with the greatest </w:t>
      </w:r>
      <w:r w:rsidR="003423E0">
        <w:rPr>
          <w:rStyle w:val="ZustzlicherHinweisZchn"/>
          <w:rFonts w:eastAsiaTheme="minorEastAsia"/>
          <w:iCs w:val="0"/>
          <w:sz w:val="24"/>
          <w:szCs w:val="24"/>
        </w:rPr>
        <w:t>descent.</w:t>
      </w:r>
    </w:p>
    <w:p w14:paraId="4C478FC2" w14:textId="45E877C6" w:rsidR="00F360A6" w:rsidRPr="008B1A2F" w:rsidRDefault="00413D8C" w:rsidP="006E18E8">
      <w:pPr>
        <w:pStyle w:val="Listenabsatz"/>
        <w:numPr>
          <w:ilvl w:val="1"/>
          <w:numId w:val="39"/>
        </w:numPr>
        <w:ind w:left="709"/>
        <w:rPr>
          <w:rStyle w:val="ZustzlicherHinweisZchn"/>
          <w:i w:val="0"/>
          <w:iCs w:val="0"/>
          <w:sz w:val="24"/>
          <w:szCs w:val="24"/>
        </w:rPr>
      </w:pPr>
      <w:r>
        <w:rPr>
          <w:rStyle w:val="Hervorhebung"/>
        </w:rPr>
        <w:t xml:space="preserve">Move the </w:t>
      </w:r>
      <w:r w:rsidR="00E51211">
        <w:rPr>
          <w:rStyle w:val="Hervorhebung"/>
        </w:rPr>
        <w:t>location</w:t>
      </w:r>
      <w:r w:rsidR="00923F31">
        <w:rPr>
          <w:rStyle w:val="Hervorhebung"/>
        </w:rPr>
        <w:t xml:space="preserve"> by the result of 2a</w:t>
      </w:r>
      <w:r w:rsidR="00AD4338">
        <w:rPr>
          <w:rStyle w:val="ZustzlicherHinweisZchn"/>
          <w:rFonts w:eastAsiaTheme="minorEastAsia"/>
          <w:i w:val="0"/>
          <w:iCs w:val="0"/>
          <w:sz w:val="24"/>
          <w:szCs w:val="24"/>
        </w:rPr>
        <w:t>.</w:t>
      </w:r>
    </w:p>
    <w:p w14:paraId="57647258" w14:textId="2AB9C75F" w:rsidR="008B1A2F" w:rsidRPr="00F360A6" w:rsidRDefault="008B1A2F" w:rsidP="008B1A2F">
      <w:pPr>
        <w:pStyle w:val="Listenabsatz"/>
        <w:numPr>
          <w:ilvl w:val="0"/>
          <w:numId w:val="39"/>
        </w:numPr>
        <w:rPr>
          <w:rStyle w:val="ZustzlicherHinweisZchn"/>
          <w:i w:val="0"/>
          <w:iCs w:val="0"/>
          <w:sz w:val="24"/>
          <w:szCs w:val="24"/>
        </w:rPr>
      </w:pPr>
      <w:r w:rsidRPr="006E18E8">
        <w:rPr>
          <w:rStyle w:val="Hervorhebung"/>
        </w:rPr>
        <w:t>Repeat</w:t>
      </w:r>
      <w:r>
        <w:rPr>
          <w:rStyle w:val="ZustzlicherHinweisZchn"/>
          <w:rFonts w:eastAsiaTheme="minorEastAsia"/>
          <w:i w:val="0"/>
          <w:iCs w:val="0"/>
          <w:sz w:val="24"/>
          <w:szCs w:val="24"/>
        </w:rPr>
        <w:t xml:space="preserve"> until you have found the minimum</w:t>
      </w:r>
      <w:r w:rsidR="00383EB7">
        <w:rPr>
          <w:rStyle w:val="ZustzlicherHinweisZchn"/>
          <w:rFonts w:eastAsiaTheme="minorEastAsia"/>
          <w:i w:val="0"/>
          <w:iCs w:val="0"/>
          <w:sz w:val="24"/>
          <w:szCs w:val="24"/>
        </w:rPr>
        <w:t xml:space="preserve"> or reached the </w:t>
      </w:r>
      <w:r w:rsidR="00383EB7" w:rsidRPr="006E18E8">
        <w:rPr>
          <w:rStyle w:val="Hervorhebung"/>
        </w:rPr>
        <w:t>convergence threshold</w:t>
      </w:r>
      <w:r>
        <w:rPr>
          <w:rStyle w:val="ZustzlicherHinweisZchn"/>
          <w:rFonts w:eastAsiaTheme="minorEastAsia"/>
          <w:i w:val="0"/>
          <w:iCs w:val="0"/>
          <w:sz w:val="24"/>
          <w:szCs w:val="24"/>
        </w:rPr>
        <w:t>.</w:t>
      </w:r>
      <w:r w:rsidR="000757FC">
        <w:rPr>
          <w:rStyle w:val="ZustzlicherHinweisZchn"/>
          <w:rFonts w:eastAsiaTheme="minorEastAsia"/>
          <w:i w:val="0"/>
          <w:iCs w:val="0"/>
          <w:sz w:val="24"/>
          <w:szCs w:val="24"/>
        </w:rPr>
        <w:t xml:space="preserve"> If, compared to the previous iteration, the new gradient of point </w:t>
      </w:r>
      <m:oMath>
        <m:r>
          <m:rPr>
            <m:sty m:val="p"/>
          </m:rPr>
          <w:rPr>
            <w:rStyle w:val="ZustzlicherHinweisZchn"/>
            <w:rFonts w:ascii="Cambria Math" w:eastAsiaTheme="minorEastAsia" w:hAnsi="Cambria Math"/>
            <w:sz w:val="24"/>
            <w:szCs w:val="24"/>
          </w:rPr>
          <m:t>w</m:t>
        </m:r>
      </m:oMath>
      <w:r w:rsidR="000757FC">
        <w:rPr>
          <w:rStyle w:val="ZustzlicherHinweisZchn"/>
          <w:rFonts w:eastAsiaTheme="minorEastAsia"/>
          <w:i w:val="0"/>
          <w:iCs w:val="0"/>
          <w:sz w:val="24"/>
          <w:szCs w:val="24"/>
        </w:rPr>
        <w:t xml:space="preserve"> has not changed more than the convergence threshold, the algorithm has converged</w:t>
      </w:r>
      <w:r w:rsidR="005B36D1">
        <w:rPr>
          <w:rStyle w:val="ZustzlicherHinweisZchn"/>
          <w:rFonts w:eastAsiaTheme="minorEastAsia"/>
          <w:i w:val="0"/>
          <w:iCs w:val="0"/>
          <w:sz w:val="24"/>
          <w:szCs w:val="24"/>
        </w:rPr>
        <w:t>.</w:t>
      </w:r>
    </w:p>
    <w:p w14:paraId="32990DA8" w14:textId="14807411" w:rsidR="00381882" w:rsidRDefault="00A77312" w:rsidP="00A77312">
      <w:pPr>
        <w:pStyle w:val="berschrift6"/>
        <w:rPr>
          <w:rFonts w:eastAsiaTheme="minorEastAsia"/>
        </w:rPr>
      </w:pPr>
      <w:r>
        <w:t xml:space="preserve">Learning rate </w:t>
      </w:r>
      <m:oMath>
        <m:r>
          <m:rPr>
            <m:sty m:val="bi"/>
          </m:rPr>
          <w:rPr>
            <w:rFonts w:ascii="Cambria Math" w:hAnsi="Cambria Math"/>
          </w:rPr>
          <m:t>α</m:t>
        </m:r>
      </m:oMath>
    </w:p>
    <w:p w14:paraId="67543959" w14:textId="130CB91F" w:rsidR="00A77312" w:rsidRDefault="00A77312" w:rsidP="0095788C">
      <w:pPr>
        <w:rPr>
          <w:rStyle w:val="ZustzlicherHinweisZchn"/>
          <w:i w:val="0"/>
          <w:iCs w:val="0"/>
          <w:sz w:val="24"/>
          <w:szCs w:val="24"/>
        </w:rPr>
      </w:pPr>
      <w:r>
        <w:rPr>
          <w:rFonts w:eastAsiaTheme="minorEastAsia"/>
        </w:rPr>
        <w:t xml:space="preserve">The learning rate alpha is the </w:t>
      </w:r>
      <w:r w:rsidRPr="006E18E8">
        <w:rPr>
          <w:rStyle w:val="Hervorhebung"/>
        </w:rPr>
        <w:t>size of the step</w:t>
      </w:r>
      <w:r>
        <w:rPr>
          <w:rFonts w:eastAsiaTheme="minorEastAsia"/>
        </w:rPr>
        <w:t xml:space="preserve"> Gradient Descent takes all the way until it reaches </w:t>
      </w:r>
      <w:r w:rsidR="005B1D4F">
        <w:rPr>
          <w:rFonts w:eastAsiaTheme="minorEastAsia"/>
        </w:rPr>
        <w:t>a</w:t>
      </w:r>
      <w:r>
        <w:rPr>
          <w:rFonts w:eastAsiaTheme="minorEastAsia"/>
        </w:rPr>
        <w:t xml:space="preserve"> minimum, and it directly impacts the performance of the algorithm. When </w:t>
      </w:r>
      <w:r w:rsidR="00DB7F08">
        <w:rPr>
          <w:rFonts w:eastAsiaTheme="minorEastAsia"/>
        </w:rPr>
        <w:t>it’s</w:t>
      </w:r>
      <w:r>
        <w:rPr>
          <w:rFonts w:eastAsiaTheme="minorEastAsia"/>
        </w:rPr>
        <w:t xml:space="preserve"> </w:t>
      </w:r>
      <w:r w:rsidRPr="006E18E8">
        <w:rPr>
          <w:rStyle w:val="Hervorhebung"/>
        </w:rPr>
        <w:t>too big</w:t>
      </w:r>
      <w:r>
        <w:rPr>
          <w:rFonts w:eastAsiaTheme="minorEastAsia"/>
        </w:rPr>
        <w:t>, you’re taking big steps</w:t>
      </w:r>
      <w:r w:rsidR="00DB7F08">
        <w:rPr>
          <w:rFonts w:eastAsiaTheme="minorEastAsia"/>
        </w:rPr>
        <w:t>, so</w:t>
      </w:r>
      <w:r w:rsidR="003E6745">
        <w:rPr>
          <w:rFonts w:eastAsiaTheme="minorEastAsia"/>
        </w:rPr>
        <w:t xml:space="preserve"> </w:t>
      </w:r>
      <w:r w:rsidR="008D1518">
        <w:rPr>
          <w:rFonts w:eastAsiaTheme="minorEastAsia"/>
        </w:rPr>
        <w:t xml:space="preserve">you may step over </w:t>
      </w:r>
      <w:del w:id="34" w:author="Jannis Tschan" w:date="2024-01-10T09:19:00Z">
        <w:r w:rsidR="008D1518">
          <w:rPr>
            <w:rFonts w:eastAsiaTheme="minorEastAsia"/>
          </w:rPr>
          <w:delText xml:space="preserve">it </w:delText>
        </w:r>
      </w:del>
      <w:ins w:id="35" w:author="Jannis Tschan" w:date="2024-01-10T09:19:00Z">
        <w:r w:rsidR="00337E0B">
          <w:rPr>
            <w:rFonts w:eastAsiaTheme="minorEastAsia"/>
          </w:rPr>
          <w:t xml:space="preserve">the minimum </w:t>
        </w:r>
      </w:ins>
      <w:r w:rsidR="008D1518">
        <w:rPr>
          <w:rFonts w:eastAsiaTheme="minorEastAsia"/>
        </w:rPr>
        <w:t>and</w:t>
      </w:r>
      <w:r w:rsidR="008D1518" w:rsidRPr="006E18E8">
        <w:rPr>
          <w:rStyle w:val="Hervorhebung"/>
        </w:rPr>
        <w:t xml:space="preserve"> </w:t>
      </w:r>
      <w:r w:rsidR="003E6745" w:rsidRPr="006E18E8">
        <w:rPr>
          <w:rStyle w:val="Hervorhebung"/>
        </w:rPr>
        <w:t xml:space="preserve">never reach </w:t>
      </w:r>
      <w:ins w:id="36" w:author="Jannis Tschan" w:date="2024-01-10T09:20:00Z">
        <w:r w:rsidR="00180964">
          <w:rPr>
            <w:rStyle w:val="Hervorhebung"/>
          </w:rPr>
          <w:t>it</w:t>
        </w:r>
      </w:ins>
      <w:del w:id="37" w:author="Jannis Tschan" w:date="2024-01-10T09:20:00Z">
        <w:r w:rsidR="003E6745" w:rsidRPr="006E18E8">
          <w:rPr>
            <w:rStyle w:val="Hervorhebung"/>
          </w:rPr>
          <w:delText>the minimum</w:delText>
        </w:r>
      </w:del>
      <w:r w:rsidR="003E6745">
        <w:rPr>
          <w:rFonts w:eastAsiaTheme="minorEastAsia"/>
        </w:rPr>
        <w:t xml:space="preserve">. When the learning rate is </w:t>
      </w:r>
      <w:r w:rsidR="003E6745" w:rsidRPr="006E18E8">
        <w:rPr>
          <w:rStyle w:val="Hervorhebung"/>
        </w:rPr>
        <w:t>too small</w:t>
      </w:r>
      <w:r w:rsidR="003E6745">
        <w:rPr>
          <w:rFonts w:eastAsiaTheme="minorEastAsia"/>
        </w:rPr>
        <w:t xml:space="preserve">, the algorithm might </w:t>
      </w:r>
      <w:r w:rsidR="003E6745" w:rsidRPr="006E18E8">
        <w:rPr>
          <w:rStyle w:val="Hervorhebung"/>
        </w:rPr>
        <w:t>take a long time</w:t>
      </w:r>
      <w:r w:rsidR="003E6745">
        <w:rPr>
          <w:rFonts w:eastAsiaTheme="minorEastAsia"/>
        </w:rPr>
        <w:t xml:space="preserve"> to find the minimum.</w:t>
      </w:r>
    </w:p>
    <w:p w14:paraId="05457500" w14:textId="5466C42D" w:rsidR="00381882" w:rsidRDefault="007568E1" w:rsidP="0048242E">
      <w:pPr>
        <w:pStyle w:val="berschrift6"/>
        <w:rPr>
          <w:rStyle w:val="ZustzlicherHinweisZchn"/>
          <w:i w:val="0"/>
          <w:iCs w:val="0"/>
          <w:sz w:val="24"/>
          <w:szCs w:val="24"/>
        </w:rPr>
      </w:pPr>
      <w:r>
        <w:rPr>
          <w:rStyle w:val="ZustzlicherHinweisZchn"/>
          <w:i w:val="0"/>
          <w:iCs w:val="0"/>
          <w:sz w:val="24"/>
          <w:szCs w:val="24"/>
        </w:rPr>
        <w:t>Limitations of Gradient Descent</w:t>
      </w:r>
    </w:p>
    <w:p w14:paraId="3A8A8F13" w14:textId="0412CF29" w:rsidR="006E18E8" w:rsidRDefault="007568E1" w:rsidP="006E18E8">
      <w:pPr>
        <w:pStyle w:val="Aufzhlung"/>
        <w:rPr>
          <w:rStyle w:val="ZustzlicherHinweisZchn"/>
          <w:i w:val="0"/>
          <w:iCs w:val="0"/>
          <w:sz w:val="24"/>
          <w:szCs w:val="24"/>
        </w:rPr>
      </w:pPr>
      <w:r w:rsidRPr="006E18E8">
        <w:rPr>
          <w:rStyle w:val="ZustzlicherHinweisZchn"/>
          <w:i w:val="0"/>
          <w:iCs w:val="0"/>
          <w:sz w:val="24"/>
          <w:szCs w:val="24"/>
        </w:rPr>
        <w:lastRenderedPageBreak/>
        <w:t xml:space="preserve">Calculating derivatives for the entire dataset is </w:t>
      </w:r>
      <w:r w:rsidRPr="006E18E8">
        <w:rPr>
          <w:rStyle w:val="Hervorhebung"/>
        </w:rPr>
        <w:t>time consuming</w:t>
      </w:r>
      <w:r w:rsidRPr="006E18E8">
        <w:rPr>
          <w:rStyle w:val="ZustzlicherHinweisZchn"/>
          <w:i w:val="0"/>
          <w:iCs w:val="0"/>
          <w:sz w:val="24"/>
          <w:szCs w:val="24"/>
        </w:rPr>
        <w:t xml:space="preserve">. </w:t>
      </w:r>
    </w:p>
    <w:p w14:paraId="26446581" w14:textId="47D0D565" w:rsidR="007568E1" w:rsidRPr="006E18E8" w:rsidRDefault="006E18E8" w:rsidP="006E18E8">
      <w:pPr>
        <w:pStyle w:val="Aufzhlung"/>
        <w:rPr>
          <w:rStyle w:val="ZustzlicherHinweisZchn"/>
          <w:i w:val="0"/>
          <w:iCs w:val="0"/>
          <w:sz w:val="24"/>
          <w:szCs w:val="24"/>
        </w:rPr>
      </w:pPr>
      <w:r w:rsidRPr="006E18E8">
        <w:rPr>
          <w:rStyle w:val="Hervorhebung"/>
          <w:noProof/>
        </w:rPr>
        <w:drawing>
          <wp:anchor distT="0" distB="0" distL="114300" distR="114300" simplePos="0" relativeHeight="251658249" behindDoc="0" locked="0" layoutInCell="1" allowOverlap="1" wp14:anchorId="0AE2E6F1" wp14:editId="1317C3C7">
            <wp:simplePos x="0" y="0"/>
            <wp:positionH relativeFrom="margin">
              <wp:align>right</wp:align>
            </wp:positionH>
            <wp:positionV relativeFrom="paragraph">
              <wp:posOffset>161290</wp:posOffset>
            </wp:positionV>
            <wp:extent cx="1974974" cy="1107831"/>
            <wp:effectExtent l="0" t="0" r="6350" b="0"/>
            <wp:wrapSquare wrapText="bothSides"/>
            <wp:docPr id="968939913" name="Grafik 9689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399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4974" cy="1107831"/>
                    </a:xfrm>
                    <a:prstGeom prst="rect">
                      <a:avLst/>
                    </a:prstGeom>
                  </pic:spPr>
                </pic:pic>
              </a:graphicData>
            </a:graphic>
            <wp14:sizeRelH relativeFrom="page">
              <wp14:pctWidth>0</wp14:pctWidth>
            </wp14:sizeRelH>
            <wp14:sizeRelV relativeFrom="page">
              <wp14:pctHeight>0</wp14:pctHeight>
            </wp14:sizeRelV>
          </wp:anchor>
        </w:drawing>
      </w:r>
      <w:r w:rsidR="007568E1" w:rsidRPr="006E18E8">
        <w:rPr>
          <w:rStyle w:val="Hervorhebung"/>
        </w:rPr>
        <w:t>Memory</w:t>
      </w:r>
      <w:r w:rsidR="007568E1" w:rsidRPr="006E18E8">
        <w:rPr>
          <w:rStyle w:val="ZustzlicherHinweisZchn"/>
          <w:i w:val="0"/>
          <w:iCs w:val="0"/>
          <w:sz w:val="24"/>
          <w:szCs w:val="24"/>
        </w:rPr>
        <w:t xml:space="preserve"> required</w:t>
      </w:r>
      <w:r w:rsidR="001B7D56" w:rsidRPr="006E18E8">
        <w:rPr>
          <w:rStyle w:val="ZustzlicherHinweisZchn"/>
          <w:i w:val="0"/>
          <w:iCs w:val="0"/>
          <w:sz w:val="24"/>
          <w:szCs w:val="24"/>
        </w:rPr>
        <w:t xml:space="preserve"> is proportional to the size of the dataset.</w:t>
      </w:r>
    </w:p>
    <w:p w14:paraId="5101A6E4" w14:textId="61341E3A" w:rsidR="008714B9" w:rsidRDefault="008714B9" w:rsidP="008714B9">
      <w:pPr>
        <w:pStyle w:val="berschrift3"/>
        <w:rPr>
          <w:rStyle w:val="ZustzlicherHinweisZchn"/>
          <w:i w:val="0"/>
          <w:iCs w:val="0"/>
          <w:sz w:val="24"/>
          <w:szCs w:val="24"/>
        </w:rPr>
      </w:pPr>
      <w:r>
        <w:rPr>
          <w:rStyle w:val="ZustzlicherHinweisZchn"/>
          <w:i w:val="0"/>
          <w:iCs w:val="0"/>
          <w:sz w:val="24"/>
          <w:szCs w:val="24"/>
        </w:rPr>
        <w:t>Stochastic Gradient Descent</w:t>
      </w:r>
      <w:r w:rsidR="0048242E">
        <w:rPr>
          <w:rStyle w:val="ZustzlicherHinweisZchn"/>
          <w:i w:val="0"/>
          <w:iCs w:val="0"/>
          <w:sz w:val="24"/>
          <w:szCs w:val="24"/>
        </w:rPr>
        <w:t xml:space="preserve"> </w:t>
      </w:r>
      <w:r>
        <w:rPr>
          <w:rStyle w:val="ZustzlicherHinweisZchn"/>
          <w:i w:val="0"/>
          <w:iCs w:val="0"/>
          <w:sz w:val="24"/>
          <w:szCs w:val="24"/>
        </w:rPr>
        <w:t>(SGD)</w:t>
      </w:r>
    </w:p>
    <w:p w14:paraId="085A50EF" w14:textId="2A7971EC" w:rsidR="00381882" w:rsidRDefault="0048242E" w:rsidP="0095788C">
      <w:pPr>
        <w:rPr>
          <w:rStyle w:val="ZustzlicherHinweisZchn"/>
          <w:i w:val="0"/>
          <w:iCs w:val="0"/>
          <w:sz w:val="24"/>
          <w:szCs w:val="24"/>
        </w:rPr>
      </w:pPr>
      <w:r>
        <w:rPr>
          <w:rStyle w:val="ZustzlicherHinweisZchn"/>
          <w:i w:val="0"/>
          <w:iCs w:val="0"/>
          <w:sz w:val="24"/>
          <w:szCs w:val="24"/>
        </w:rPr>
        <w:t xml:space="preserve">It is a probabilistic approximation of Gradient descent. It is an approximation because, at </w:t>
      </w:r>
      <w:r w:rsidRPr="006E18E8">
        <w:rPr>
          <w:rStyle w:val="Hervorhebung"/>
        </w:rPr>
        <w:t>each step</w:t>
      </w:r>
      <w:r>
        <w:rPr>
          <w:rStyle w:val="ZustzlicherHinweisZchn"/>
          <w:i w:val="0"/>
          <w:iCs w:val="0"/>
          <w:sz w:val="24"/>
          <w:szCs w:val="24"/>
        </w:rPr>
        <w:t xml:space="preserve">, the algorithm </w:t>
      </w:r>
      <w:r w:rsidRPr="006E18E8">
        <w:rPr>
          <w:rStyle w:val="Hervorhebung"/>
        </w:rPr>
        <w:t xml:space="preserve">calculates the gradient for one </w:t>
      </w:r>
      <w:r w:rsidR="005B1D4F">
        <w:rPr>
          <w:rStyle w:val="Hervorhebung"/>
        </w:rPr>
        <w:t>data point</w:t>
      </w:r>
      <w:r w:rsidRPr="006E18E8">
        <w:rPr>
          <w:rStyle w:val="Hervorhebung"/>
        </w:rPr>
        <w:t xml:space="preserve"> picked at random</w:t>
      </w:r>
      <w:r>
        <w:rPr>
          <w:rStyle w:val="ZustzlicherHinweisZchn"/>
          <w:i w:val="0"/>
          <w:iCs w:val="0"/>
          <w:sz w:val="24"/>
          <w:szCs w:val="24"/>
        </w:rPr>
        <w:t>, instead of calculating the gradient for the entire dataset.</w:t>
      </w:r>
      <w:r w:rsidR="00093ECE">
        <w:rPr>
          <w:rStyle w:val="ZustzlicherHinweisZchn"/>
          <w:i w:val="0"/>
          <w:iCs w:val="0"/>
          <w:sz w:val="24"/>
          <w:szCs w:val="24"/>
        </w:rPr>
        <w:t xml:space="preserve"> This represents a significant performance improvement.</w:t>
      </w:r>
      <w:r w:rsidR="006B39E7">
        <w:rPr>
          <w:rStyle w:val="ZustzlicherHinweisZchn"/>
          <w:i w:val="0"/>
          <w:iCs w:val="0"/>
          <w:sz w:val="24"/>
          <w:szCs w:val="24"/>
        </w:rPr>
        <w:t xml:space="preserve"> But because the </w:t>
      </w:r>
      <w:r w:rsidR="006D1776">
        <w:rPr>
          <w:rStyle w:val="ZustzlicherHinweisZchn"/>
          <w:i w:val="0"/>
          <w:iCs w:val="0"/>
          <w:sz w:val="24"/>
          <w:szCs w:val="24"/>
        </w:rPr>
        <w:t xml:space="preserve">gradient is not computed for the entire dataset, and only for one random point on each iteration, the updates have a </w:t>
      </w:r>
      <w:r w:rsidR="006D1776" w:rsidRPr="006E18E8">
        <w:rPr>
          <w:rStyle w:val="Hervorhebung"/>
        </w:rPr>
        <w:t>higher variance</w:t>
      </w:r>
      <w:r w:rsidR="006D1776">
        <w:rPr>
          <w:rStyle w:val="ZustzlicherHinweisZchn"/>
          <w:i w:val="0"/>
          <w:iCs w:val="0"/>
          <w:sz w:val="24"/>
          <w:szCs w:val="24"/>
        </w:rPr>
        <w:t>.</w:t>
      </w:r>
      <w:r w:rsidR="00682101">
        <w:rPr>
          <w:rStyle w:val="ZustzlicherHinweisZchn"/>
          <w:i w:val="0"/>
          <w:iCs w:val="0"/>
          <w:sz w:val="24"/>
          <w:szCs w:val="24"/>
        </w:rPr>
        <w:t xml:space="preserve"> This makes the </w:t>
      </w:r>
      <w:r w:rsidR="00682101" w:rsidRPr="006E18E8">
        <w:rPr>
          <w:rStyle w:val="Hervorhebung"/>
        </w:rPr>
        <w:t>cost function fluctuate more</w:t>
      </w:r>
      <w:r w:rsidR="00682101">
        <w:rPr>
          <w:rStyle w:val="ZustzlicherHinweisZchn"/>
          <w:i w:val="0"/>
          <w:iCs w:val="0"/>
          <w:sz w:val="24"/>
          <w:szCs w:val="24"/>
        </w:rPr>
        <w:t xml:space="preserve"> on each iteration, making it harder for the algorithm to converge.</w:t>
      </w:r>
    </w:p>
    <w:p w14:paraId="0A566479" w14:textId="6BA8B8B9" w:rsidR="008714B9" w:rsidRDefault="008714B9" w:rsidP="008714B9">
      <w:pPr>
        <w:pStyle w:val="berschrift4"/>
        <w:rPr>
          <w:rStyle w:val="ZustzlicherHinweisZchn"/>
          <w:i w:val="0"/>
          <w:iCs w:val="0"/>
          <w:sz w:val="24"/>
          <w:szCs w:val="24"/>
        </w:rPr>
      </w:pPr>
      <w:r>
        <w:rPr>
          <w:rStyle w:val="ZustzlicherHinweisZchn"/>
          <w:i w:val="0"/>
          <w:iCs w:val="0"/>
          <w:sz w:val="24"/>
          <w:szCs w:val="24"/>
        </w:rPr>
        <w:t>Batch-Gradient-Descent</w:t>
      </w:r>
    </w:p>
    <w:p w14:paraId="714DC7BE" w14:textId="708F5B8D" w:rsidR="00805A0B" w:rsidRDefault="00805A0B" w:rsidP="0095788C">
      <w:pPr>
        <w:rPr>
          <w:rStyle w:val="ZustzlicherHinweisZchn"/>
          <w:i w:val="0"/>
          <w:iCs w:val="0"/>
          <w:sz w:val="24"/>
          <w:szCs w:val="24"/>
        </w:rPr>
      </w:pPr>
      <w:r>
        <w:rPr>
          <w:rStyle w:val="ZustzlicherHinweisZchn"/>
          <w:i w:val="0"/>
          <w:iCs w:val="0"/>
          <w:sz w:val="24"/>
          <w:szCs w:val="24"/>
        </w:rPr>
        <w:t xml:space="preserve">Often, </w:t>
      </w:r>
      <w:r w:rsidRPr="0044151B">
        <w:rPr>
          <w:rStyle w:val="Hervorhebung"/>
        </w:rPr>
        <w:t>batch-gradient-descent</w:t>
      </w:r>
      <w:r>
        <w:rPr>
          <w:rStyle w:val="ZustzlicherHinweisZchn"/>
          <w:i w:val="0"/>
          <w:iCs w:val="0"/>
          <w:sz w:val="24"/>
          <w:szCs w:val="24"/>
        </w:rPr>
        <w:t xml:space="preserve"> is used which </w:t>
      </w:r>
      <w:r w:rsidR="00630DD8" w:rsidRPr="0044151B">
        <w:rPr>
          <w:rStyle w:val="Hervorhebung"/>
        </w:rPr>
        <w:t>uses</w:t>
      </w:r>
      <w:r w:rsidR="006C1F1D" w:rsidRPr="0044151B">
        <w:rPr>
          <w:rStyle w:val="Hervorhebung"/>
        </w:rPr>
        <w:t xml:space="preserve"> random</w:t>
      </w:r>
      <w:r w:rsidR="00630DD8" w:rsidRPr="0044151B">
        <w:rPr>
          <w:rStyle w:val="Hervorhebung"/>
        </w:rPr>
        <w:t xml:space="preserve"> subsets</w:t>
      </w:r>
      <w:r w:rsidR="00630DD8">
        <w:rPr>
          <w:rStyle w:val="ZustzlicherHinweisZchn"/>
          <w:i w:val="0"/>
          <w:iCs w:val="0"/>
          <w:sz w:val="24"/>
          <w:szCs w:val="24"/>
        </w:rPr>
        <w:t xml:space="preserve"> (or batches) </w:t>
      </w:r>
      <w:r w:rsidR="006C1F1D" w:rsidRPr="0044151B">
        <w:rPr>
          <w:rStyle w:val="Hervorhebung"/>
        </w:rPr>
        <w:t>instead of one random</w:t>
      </w:r>
      <w:r w:rsidR="006C1F1D">
        <w:rPr>
          <w:rStyle w:val="ZustzlicherHinweisZchn"/>
          <w:i w:val="0"/>
          <w:iCs w:val="0"/>
          <w:sz w:val="24"/>
          <w:szCs w:val="24"/>
        </w:rPr>
        <w:t xml:space="preserve"> </w:t>
      </w:r>
      <w:r w:rsidR="006C1F1D" w:rsidRPr="0044151B">
        <w:rPr>
          <w:rStyle w:val="Hervorhebung"/>
        </w:rPr>
        <w:t>point</w:t>
      </w:r>
      <w:r w:rsidR="006C1F1D">
        <w:rPr>
          <w:rStyle w:val="ZustzlicherHinweisZchn"/>
          <w:i w:val="0"/>
          <w:iCs w:val="0"/>
          <w:sz w:val="24"/>
          <w:szCs w:val="24"/>
        </w:rPr>
        <w:t>. This is more efficient</w:t>
      </w:r>
      <w:r w:rsidR="00A62CD9">
        <w:rPr>
          <w:rStyle w:val="ZustzlicherHinweisZchn"/>
          <w:i w:val="0"/>
          <w:iCs w:val="0"/>
          <w:sz w:val="24"/>
          <w:szCs w:val="24"/>
        </w:rPr>
        <w:t>. Typical batch sizes: 32, 64, …, 1024</w:t>
      </w:r>
      <w:r w:rsidR="003B1D16">
        <w:rPr>
          <w:rStyle w:val="ZustzlicherHinweisZchn"/>
          <w:i w:val="0"/>
          <w:iCs w:val="0"/>
          <w:sz w:val="24"/>
          <w:szCs w:val="24"/>
        </w:rPr>
        <w:t xml:space="preserve"> samples.</w:t>
      </w:r>
    </w:p>
    <w:p w14:paraId="6BA01C11" w14:textId="089DA51F" w:rsidR="008714B9" w:rsidRPr="008714B9" w:rsidRDefault="008714B9" w:rsidP="008714B9">
      <w:pPr>
        <w:pStyle w:val="berschrift4"/>
        <w:rPr>
          <w:rStyle w:val="Hervorhebung"/>
          <w:b/>
          <w:bCs w:val="0"/>
          <w:i w:val="0"/>
          <w:iCs/>
          <w:color w:val="auto"/>
          <w:lang w:val="en-US"/>
        </w:rPr>
      </w:pPr>
      <w:r w:rsidRPr="008714B9">
        <w:rPr>
          <w:rStyle w:val="Hervorhebung"/>
          <w:b/>
          <w:bCs w:val="0"/>
          <w:i w:val="0"/>
          <w:iCs/>
          <w:color w:val="auto"/>
          <w:lang w:val="en-US"/>
        </w:rPr>
        <w:t>Annealed Stochastic Gradient Descent</w:t>
      </w:r>
    </w:p>
    <w:p w14:paraId="2CB6AAB0" w14:textId="35F6618D" w:rsidR="00C1486C" w:rsidRPr="00350227" w:rsidRDefault="00350227" w:rsidP="0095788C">
      <w:pPr>
        <w:rPr>
          <w:rStyle w:val="ZustzlicherHinweisZchn"/>
          <w:i w:val="0"/>
          <w:iCs w:val="0"/>
          <w:sz w:val="24"/>
          <w:szCs w:val="24"/>
          <w:lang w:val="en-US"/>
        </w:rPr>
      </w:pPr>
      <w:r w:rsidRPr="00350227">
        <w:rPr>
          <w:rStyle w:val="ZustzlicherHinweisZchn"/>
          <w:i w:val="0"/>
          <w:iCs w:val="0"/>
          <w:sz w:val="24"/>
          <w:szCs w:val="24"/>
          <w:lang w:val="en-US"/>
        </w:rPr>
        <w:t>The</w:t>
      </w:r>
      <w:r>
        <w:rPr>
          <w:rStyle w:val="ZustzlicherHinweisZchn"/>
          <w:i w:val="0"/>
          <w:iCs w:val="0"/>
          <w:sz w:val="24"/>
          <w:szCs w:val="24"/>
          <w:lang w:val="en-US"/>
        </w:rPr>
        <w:t xml:space="preserve"> </w:t>
      </w:r>
      <w:r w:rsidRPr="008714B9">
        <w:rPr>
          <w:rStyle w:val="Hervorhebung"/>
        </w:rPr>
        <w:t>learning rate</w:t>
      </w:r>
      <w:r w:rsidR="00974C9E">
        <w:rPr>
          <w:rStyle w:val="Hervorhebung"/>
        </w:rPr>
        <w:t xml:space="preserve"> </w:t>
      </w:r>
      <m:oMath>
        <m:r>
          <m:rPr>
            <m:sty m:val="p"/>
          </m:rPr>
          <w:rPr>
            <w:rStyle w:val="Hervorhebung"/>
            <w:rFonts w:ascii="Cambria Math" w:hAnsi="Cambria Math"/>
          </w:rPr>
          <m:t>α</m:t>
        </m:r>
      </m:oMath>
      <w:r w:rsidRPr="008714B9">
        <w:rPr>
          <w:rStyle w:val="Hervorhebung"/>
        </w:rPr>
        <w:t xml:space="preserve"> gets adapted</w:t>
      </w:r>
      <w:r>
        <w:rPr>
          <w:rStyle w:val="ZustzlicherHinweisZchn"/>
          <w:i w:val="0"/>
          <w:iCs w:val="0"/>
          <w:sz w:val="24"/>
          <w:szCs w:val="24"/>
          <w:lang w:val="en-US"/>
        </w:rPr>
        <w:t xml:space="preserve">. Starts the algorithm with a </w:t>
      </w:r>
      <w:r w:rsidRPr="008714B9">
        <w:rPr>
          <w:rStyle w:val="Hervorhebung"/>
        </w:rPr>
        <w:t>large</w:t>
      </w:r>
      <w:r>
        <w:rPr>
          <w:rStyle w:val="ZustzlicherHinweisZchn"/>
          <w:i w:val="0"/>
          <w:iCs w:val="0"/>
          <w:sz w:val="24"/>
          <w:szCs w:val="24"/>
          <w:lang w:val="en-US"/>
        </w:rPr>
        <w:t xml:space="preserve"> learning rate and then </w:t>
      </w:r>
      <w:r w:rsidRPr="008714B9">
        <w:rPr>
          <w:rStyle w:val="Hervorhebung"/>
        </w:rPr>
        <w:t>reduces</w:t>
      </w:r>
      <w:r>
        <w:rPr>
          <w:rStyle w:val="ZustzlicherHinweisZchn"/>
          <w:i w:val="0"/>
          <w:iCs w:val="0"/>
          <w:sz w:val="24"/>
          <w:szCs w:val="24"/>
          <w:lang w:val="en-US"/>
        </w:rPr>
        <w:t xml:space="preserve"> it over time</w:t>
      </w:r>
      <w:r w:rsidR="00686DAB">
        <w:rPr>
          <w:rStyle w:val="ZustzlicherHinweisZchn"/>
          <w:i w:val="0"/>
          <w:iCs w:val="0"/>
          <w:sz w:val="24"/>
          <w:szCs w:val="24"/>
          <w:lang w:val="en-US"/>
        </w:rPr>
        <w:t xml:space="preserve"> for example by multiplying it at each iteration by a </w:t>
      </w:r>
      <w:proofErr w:type="spellStart"/>
      <w:r w:rsidR="00686DAB" w:rsidRPr="005F67B1">
        <w:rPr>
          <w:rStyle w:val="ZustzlicherHinweisZchn"/>
          <w:sz w:val="24"/>
          <w:szCs w:val="24"/>
          <w:lang w:val="en-US"/>
        </w:rPr>
        <w:t>decay_factor</w:t>
      </w:r>
      <w:proofErr w:type="spellEnd"/>
      <w:r w:rsidR="00686DAB">
        <w:rPr>
          <w:rStyle w:val="ZustzlicherHinweisZchn"/>
          <w:i w:val="0"/>
          <w:iCs w:val="0"/>
          <w:sz w:val="24"/>
          <w:szCs w:val="24"/>
          <w:lang w:val="en-US"/>
        </w:rPr>
        <w:t xml:space="preserve"> like </w:t>
      </w:r>
      <m:oMath>
        <m:r>
          <m:rPr>
            <m:sty m:val="p"/>
          </m:rPr>
          <w:rPr>
            <w:rStyle w:val="ZustzlicherHinweisZchn"/>
            <w:rFonts w:ascii="Cambria Math" w:hAnsi="Cambria Math"/>
            <w:sz w:val="24"/>
            <w:szCs w:val="24"/>
            <w:lang w:val="en-US"/>
          </w:rPr>
          <m:t>0.99</m:t>
        </m:r>
      </m:oMath>
      <w:r w:rsidR="00527B5D">
        <w:rPr>
          <w:rStyle w:val="ZustzlicherHinweisZchn"/>
          <w:i w:val="0"/>
          <w:iCs w:val="0"/>
          <w:sz w:val="24"/>
          <w:szCs w:val="24"/>
          <w:lang w:val="en-US"/>
        </w:rPr>
        <w:t>.</w:t>
      </w:r>
      <w:r w:rsidR="0010426F">
        <w:rPr>
          <w:rStyle w:val="ZustzlicherHinweisZchn"/>
          <w:i w:val="0"/>
          <w:iCs w:val="0"/>
          <w:sz w:val="24"/>
          <w:szCs w:val="24"/>
          <w:lang w:val="en-US"/>
        </w:rPr>
        <w:t xml:space="preserve"> Typically, there’s a lower bound where the learning rate doesn’t decrease any further.</w:t>
      </w:r>
    </w:p>
    <w:p w14:paraId="68539708" w14:textId="0B7E616C" w:rsidR="0048242E" w:rsidRDefault="00780FDB" w:rsidP="0095788C">
      <w:pPr>
        <w:rPr>
          <w:rStyle w:val="ZustzlicherHinweisZchn"/>
          <w:b/>
          <w:bCs/>
          <w:i w:val="0"/>
          <w:iCs w:val="0"/>
          <w:color w:val="FF0000"/>
          <w:sz w:val="24"/>
          <w:szCs w:val="24"/>
          <w:lang w:val="en-US"/>
        </w:rPr>
      </w:pPr>
      <w:proofErr w:type="spellStart"/>
      <w:r w:rsidRPr="000D1BFC">
        <w:rPr>
          <w:rStyle w:val="ZustzlicherHinweisZchn"/>
          <w:b/>
          <w:bCs/>
          <w:i w:val="0"/>
          <w:iCs w:val="0"/>
          <w:color w:val="FF0000"/>
          <w:sz w:val="24"/>
          <w:szCs w:val="24"/>
          <w:lang w:val="en-US"/>
        </w:rPr>
        <w:t>Formeln</w:t>
      </w:r>
      <w:proofErr w:type="spellEnd"/>
      <w:r w:rsidRPr="000D1BFC">
        <w:rPr>
          <w:rStyle w:val="ZustzlicherHinweisZchn"/>
          <w:b/>
          <w:bCs/>
          <w:i w:val="0"/>
          <w:iCs w:val="0"/>
          <w:color w:val="FF0000"/>
          <w:sz w:val="24"/>
          <w:szCs w:val="24"/>
          <w:lang w:val="en-US"/>
        </w:rPr>
        <w:t xml:space="preserve"> </w:t>
      </w:r>
      <w:proofErr w:type="spellStart"/>
      <w:r w:rsidRPr="000D1BFC">
        <w:rPr>
          <w:rStyle w:val="ZustzlicherHinweisZchn"/>
          <w:b/>
          <w:bCs/>
          <w:i w:val="0"/>
          <w:iCs w:val="0"/>
          <w:color w:val="FF0000"/>
          <w:sz w:val="24"/>
          <w:szCs w:val="24"/>
          <w:lang w:val="en-US"/>
        </w:rPr>
        <w:t>noch</w:t>
      </w:r>
      <w:proofErr w:type="spellEnd"/>
      <w:r w:rsidRPr="000D1BFC">
        <w:rPr>
          <w:rStyle w:val="ZustzlicherHinweisZchn"/>
          <w:b/>
          <w:bCs/>
          <w:i w:val="0"/>
          <w:iCs w:val="0"/>
          <w:color w:val="FF0000"/>
          <w:sz w:val="24"/>
          <w:szCs w:val="24"/>
          <w:lang w:val="en-US"/>
        </w:rPr>
        <w:t xml:space="preserve"> </w:t>
      </w:r>
      <w:proofErr w:type="spellStart"/>
      <w:r w:rsidRPr="000D1BFC">
        <w:rPr>
          <w:rStyle w:val="ZustzlicherHinweisZchn"/>
          <w:b/>
          <w:bCs/>
          <w:i w:val="0"/>
          <w:iCs w:val="0"/>
          <w:color w:val="FF0000"/>
          <w:sz w:val="24"/>
          <w:szCs w:val="24"/>
          <w:lang w:val="en-US"/>
        </w:rPr>
        <w:t>einfügen</w:t>
      </w:r>
      <w:proofErr w:type="spellEnd"/>
    </w:p>
    <w:p w14:paraId="6F244826" w14:textId="0A5F4E4F" w:rsidR="005A75CA" w:rsidRDefault="005A75CA" w:rsidP="0095788C">
      <w:pPr>
        <w:rPr>
          <w:rStyle w:val="ZustzlicherHinweisZchn"/>
          <w:b/>
          <w:bCs/>
          <w:i w:val="0"/>
          <w:iCs w:val="0"/>
          <w:color w:val="FF0000"/>
          <w:sz w:val="24"/>
          <w:szCs w:val="24"/>
          <w:lang w:val="en-US"/>
        </w:rPr>
      </w:pPr>
      <w:r>
        <w:rPr>
          <w:rStyle w:val="ZustzlicherHinweisZchn"/>
          <w:b/>
          <w:bCs/>
          <w:i w:val="0"/>
          <w:iCs w:val="0"/>
          <w:color w:val="FF0000"/>
          <w:sz w:val="24"/>
          <w:szCs w:val="24"/>
          <w:lang w:val="en-US"/>
        </w:rPr>
        <w:t>Look at exercise solutions</w:t>
      </w:r>
      <w:r w:rsidR="004856B0">
        <w:rPr>
          <w:rStyle w:val="ZustzlicherHinweisZchn"/>
          <w:b/>
          <w:bCs/>
          <w:i w:val="0"/>
          <w:iCs w:val="0"/>
          <w:color w:val="FF0000"/>
          <w:sz w:val="24"/>
          <w:szCs w:val="24"/>
          <w:lang w:val="en-US"/>
        </w:rPr>
        <w:t xml:space="preserve"> and recap week </w:t>
      </w:r>
      <w:proofErr w:type="gramStart"/>
      <w:r w:rsidR="00510E73">
        <w:rPr>
          <w:rStyle w:val="ZustzlicherHinweisZchn"/>
          <w:b/>
          <w:bCs/>
          <w:i w:val="0"/>
          <w:iCs w:val="0"/>
          <w:color w:val="FF0000"/>
          <w:sz w:val="24"/>
          <w:szCs w:val="24"/>
          <w:lang w:val="en-US"/>
        </w:rPr>
        <w:t>8</w:t>
      </w:r>
      <w:proofErr w:type="gramEnd"/>
    </w:p>
    <w:p w14:paraId="0499B3D4" w14:textId="1268D913" w:rsidR="00564C5D" w:rsidRDefault="00564C5D" w:rsidP="0095788C">
      <w:pPr>
        <w:rPr>
          <w:rStyle w:val="ZustzlicherHinweisZchn"/>
          <w:b/>
          <w:bCs/>
          <w:i w:val="0"/>
          <w:iCs w:val="0"/>
          <w:color w:val="FF0000"/>
          <w:sz w:val="24"/>
          <w:szCs w:val="24"/>
          <w:lang w:val="de-CH"/>
        </w:rPr>
      </w:pPr>
      <w:r w:rsidRPr="00564C5D">
        <w:rPr>
          <w:rStyle w:val="ZustzlicherHinweisZchn"/>
          <w:b/>
          <w:bCs/>
          <w:i w:val="0"/>
          <w:iCs w:val="0"/>
          <w:color w:val="FF0000"/>
          <w:sz w:val="24"/>
          <w:szCs w:val="24"/>
          <w:lang w:val="de-CH"/>
        </w:rPr>
        <w:t>Hier fehlt n</w:t>
      </w:r>
      <w:r>
        <w:rPr>
          <w:rStyle w:val="ZustzlicherHinweisZchn"/>
          <w:b/>
          <w:bCs/>
          <w:i w:val="0"/>
          <w:iCs w:val="0"/>
          <w:color w:val="FF0000"/>
          <w:sz w:val="24"/>
          <w:szCs w:val="24"/>
          <w:lang w:val="de-CH"/>
        </w:rPr>
        <w:t xml:space="preserve">och was </w:t>
      </w:r>
      <w:proofErr w:type="spellStart"/>
      <w:r>
        <w:rPr>
          <w:rStyle w:val="ZustzlicherHinweisZchn"/>
          <w:b/>
          <w:bCs/>
          <w:i w:val="0"/>
          <w:iCs w:val="0"/>
          <w:color w:val="FF0000"/>
          <w:sz w:val="24"/>
          <w:szCs w:val="24"/>
          <w:lang w:val="de-CH"/>
        </w:rPr>
        <w:t>lalala</w:t>
      </w:r>
      <w:proofErr w:type="spellEnd"/>
    </w:p>
    <w:p w14:paraId="049A3AB0" w14:textId="13672101" w:rsidR="00564C5D" w:rsidRPr="0005719D" w:rsidRDefault="0005719D" w:rsidP="0005719D">
      <w:pPr>
        <w:pStyle w:val="berschrift2"/>
        <w:rPr>
          <w:rStyle w:val="ZustzlicherHinweisZchn"/>
          <w:i w:val="0"/>
          <w:iCs w:val="0"/>
          <w:sz w:val="24"/>
          <w:szCs w:val="24"/>
          <w:lang w:val="de-CH"/>
        </w:rPr>
      </w:pPr>
      <w:r w:rsidRPr="0005719D">
        <w:rPr>
          <w:rStyle w:val="ZustzlicherHinweisZchn"/>
          <w:i w:val="0"/>
          <w:iCs w:val="0"/>
          <w:sz w:val="24"/>
          <w:szCs w:val="24"/>
          <w:lang w:val="de-CH"/>
        </w:rPr>
        <w:t>Regularization</w:t>
      </w:r>
    </w:p>
    <w:p w14:paraId="638A5201" w14:textId="0D3B6E78" w:rsidR="0048242E" w:rsidRPr="00C161B6" w:rsidRDefault="00C161B6" w:rsidP="0095788C">
      <w:pPr>
        <w:rPr>
          <w:rStyle w:val="ZustzlicherHinweisZchn"/>
          <w:i w:val="0"/>
          <w:iCs w:val="0"/>
          <w:sz w:val="24"/>
          <w:szCs w:val="24"/>
          <w:lang w:val="en-US"/>
        </w:rPr>
      </w:pPr>
      <w:r w:rsidRPr="00C161B6">
        <w:rPr>
          <w:rStyle w:val="ZustzlicherHinweisZchn"/>
          <w:i w:val="0"/>
          <w:iCs w:val="0"/>
          <w:sz w:val="24"/>
          <w:szCs w:val="24"/>
          <w:lang w:val="en-US"/>
        </w:rPr>
        <w:t>Too complex models generalize b</w:t>
      </w:r>
      <w:r>
        <w:rPr>
          <w:rStyle w:val="ZustzlicherHinweisZchn"/>
          <w:i w:val="0"/>
          <w:iCs w:val="0"/>
          <w:sz w:val="24"/>
          <w:szCs w:val="24"/>
          <w:lang w:val="en-US"/>
        </w:rPr>
        <w:t>ad</w:t>
      </w:r>
      <w:r w:rsidR="009735BB">
        <w:rPr>
          <w:rStyle w:val="ZustzlicherHinweisZchn"/>
          <w:i w:val="0"/>
          <w:iCs w:val="0"/>
          <w:sz w:val="24"/>
          <w:szCs w:val="24"/>
          <w:lang w:val="en-US"/>
        </w:rPr>
        <w:t>l</w:t>
      </w:r>
      <w:r>
        <w:rPr>
          <w:rStyle w:val="ZustzlicherHinweisZchn"/>
          <w:i w:val="0"/>
          <w:iCs w:val="0"/>
          <w:sz w:val="24"/>
          <w:szCs w:val="24"/>
          <w:lang w:val="en-US"/>
        </w:rPr>
        <w:t>y. Too simple models may miss information and perform sub-optimally.</w:t>
      </w:r>
      <w:r w:rsidR="00F13F7C">
        <w:rPr>
          <w:rStyle w:val="ZustzlicherHinweisZchn"/>
          <w:i w:val="0"/>
          <w:iCs w:val="0"/>
          <w:sz w:val="24"/>
          <w:szCs w:val="24"/>
          <w:lang w:val="en-US"/>
        </w:rPr>
        <w:t xml:space="preserve"> Those two observations are related by the bias-variance trade-off (aka bias-variance dilemma). With regularization</w:t>
      </w:r>
      <w:r w:rsidR="001F1A2E">
        <w:rPr>
          <w:rStyle w:val="ZustzlicherHinweisZchn"/>
          <w:i w:val="0"/>
          <w:iCs w:val="0"/>
          <w:sz w:val="24"/>
          <w:szCs w:val="24"/>
          <w:lang w:val="en-US"/>
        </w:rPr>
        <w:t>, we can constrain the learning process.</w:t>
      </w:r>
    </w:p>
    <w:p w14:paraId="5B0F2FAC" w14:textId="5D132F30" w:rsidR="002A2221" w:rsidRDefault="003C0C60" w:rsidP="003C0C60">
      <w:pPr>
        <w:pStyle w:val="berschrift3"/>
        <w:rPr>
          <w:rStyle w:val="ZustzlicherHinweisZchn"/>
          <w:i w:val="0"/>
          <w:iCs w:val="0"/>
          <w:sz w:val="24"/>
          <w:szCs w:val="24"/>
          <w:lang w:val="en-US"/>
        </w:rPr>
      </w:pPr>
      <w:r>
        <w:rPr>
          <w:rStyle w:val="ZustzlicherHinweisZchn"/>
          <w:i w:val="0"/>
          <w:iCs w:val="0"/>
          <w:sz w:val="24"/>
          <w:szCs w:val="24"/>
          <w:lang w:val="en-US"/>
        </w:rPr>
        <w:t>Model Testing</w:t>
      </w:r>
    </w:p>
    <w:p w14:paraId="3D5F11F4" w14:textId="27DFDC3A" w:rsidR="003C0C60" w:rsidRDefault="003C0C60" w:rsidP="0095788C">
      <w:pPr>
        <w:rPr>
          <w:rStyle w:val="ZustzlicherHinweisZchn"/>
          <w:i w:val="0"/>
          <w:iCs w:val="0"/>
          <w:sz w:val="24"/>
          <w:szCs w:val="24"/>
          <w:lang w:val="en-US"/>
        </w:rPr>
      </w:pPr>
      <w:r>
        <w:rPr>
          <w:rStyle w:val="ZustzlicherHinweisZchn"/>
          <w:i w:val="0"/>
          <w:iCs w:val="0"/>
          <w:sz w:val="24"/>
          <w:szCs w:val="24"/>
          <w:lang w:val="en-US"/>
        </w:rPr>
        <w:t>The model must perform well on new, unseen inputs</w:t>
      </w:r>
      <w:r w:rsidR="00F50141">
        <w:rPr>
          <w:rStyle w:val="ZustzlicherHinweisZchn"/>
          <w:i w:val="0"/>
          <w:iCs w:val="0"/>
          <w:sz w:val="24"/>
          <w:szCs w:val="24"/>
          <w:lang w:val="en-US"/>
        </w:rPr>
        <w:t xml:space="preserve"> which means it must generalize well to new </w:t>
      </w:r>
      <w:r w:rsidR="00EC2699">
        <w:rPr>
          <w:rStyle w:val="ZustzlicherHinweisZchn"/>
          <w:i w:val="0"/>
          <w:iCs w:val="0"/>
          <w:sz w:val="24"/>
          <w:szCs w:val="24"/>
          <w:lang w:val="en-US"/>
        </w:rPr>
        <w:t>data</w:t>
      </w:r>
      <w:r>
        <w:rPr>
          <w:rStyle w:val="ZustzlicherHinweisZchn"/>
          <w:i w:val="0"/>
          <w:iCs w:val="0"/>
          <w:sz w:val="24"/>
          <w:szCs w:val="24"/>
          <w:lang w:val="en-US"/>
        </w:rPr>
        <w:t>.</w:t>
      </w:r>
    </w:p>
    <w:p w14:paraId="59BF9E48" w14:textId="455ED196" w:rsidR="000A2280" w:rsidRDefault="0094387A" w:rsidP="0095788C">
      <w:pPr>
        <w:rPr>
          <w:rStyle w:val="ZustzlicherHinweisZchn"/>
          <w:rFonts w:eastAsiaTheme="minorEastAsia"/>
          <w:i w:val="0"/>
          <w:iCs w:val="0"/>
          <w:sz w:val="24"/>
          <w:szCs w:val="24"/>
          <w:lang w:val="en-US"/>
        </w:rPr>
      </w:pPr>
      <w:r w:rsidRPr="000A2280">
        <w:rPr>
          <w:rStyle w:val="Hervorhebung"/>
          <w:lang w:val="en-US"/>
        </w:rPr>
        <w:t>In-sample Error (aka Tr</w:t>
      </w:r>
      <w:proofErr w:type="spellStart"/>
      <w:r w:rsidRPr="000A2280">
        <w:rPr>
          <w:rStyle w:val="Hervorhebung"/>
        </w:rPr>
        <w:t>aining</w:t>
      </w:r>
      <w:proofErr w:type="spellEnd"/>
      <w:r w:rsidRPr="000A2280">
        <w:rPr>
          <w:rStyle w:val="Hervorhebung"/>
        </w:rPr>
        <w:t xml:space="preserve"> Error):</w:t>
      </w:r>
      <w:r>
        <w:rPr>
          <w:rStyle w:val="ZustzlicherHinweisZchn"/>
          <w:i w:val="0"/>
          <w:iCs w:val="0"/>
          <w:sz w:val="24"/>
          <w:szCs w:val="24"/>
          <w:lang w:val="en-US"/>
        </w:rPr>
        <w:t xml:space="preserve"> It is possible to find a model which perfectly fits the data.</w:t>
      </w:r>
      <w:r w:rsidR="003527E9">
        <w:rPr>
          <w:rStyle w:val="ZustzlicherHinweisZchn"/>
          <w:i w:val="0"/>
          <w:iCs w:val="0"/>
          <w:sz w:val="24"/>
          <w:szCs w:val="24"/>
          <w:lang w:val="en-US"/>
        </w:rPr>
        <w:t xml:space="preserve"> When a model has an MSE of 0, the data was probably overfitted. </w:t>
      </w:r>
      <w:r w:rsidR="009E630F">
        <w:rPr>
          <w:rStyle w:val="ZustzlicherHinweisZchn"/>
          <w:i w:val="0"/>
          <w:iCs w:val="0"/>
          <w:sz w:val="24"/>
          <w:szCs w:val="24"/>
          <w:lang w:val="en-US"/>
        </w:rPr>
        <w:t>Overfitted models perform great on the training data</w:t>
      </w:r>
      <w:r w:rsidR="00293D2A">
        <w:rPr>
          <w:rStyle w:val="ZustzlicherHinweisZchn"/>
          <w:i w:val="0"/>
          <w:iCs w:val="0"/>
          <w:sz w:val="24"/>
          <w:szCs w:val="24"/>
          <w:lang w:val="en-US"/>
        </w:rPr>
        <w:t>, but badly on new data.</w:t>
      </w:r>
      <w:r w:rsidR="009E630F">
        <w:rPr>
          <w:rStyle w:val="ZustzlicherHinweisZchn"/>
          <w:i w:val="0"/>
          <w:iCs w:val="0"/>
          <w:sz w:val="24"/>
          <w:szCs w:val="24"/>
          <w:lang w:val="en-US"/>
        </w:rPr>
        <w:t xml:space="preserve"> </w:t>
      </w:r>
      <w:r w:rsidR="00584B07">
        <w:rPr>
          <w:rStyle w:val="ZustzlicherHinweisZchn"/>
          <w:i w:val="0"/>
          <w:iCs w:val="0"/>
          <w:sz w:val="24"/>
          <w:szCs w:val="24"/>
          <w:lang w:val="en-US"/>
        </w:rPr>
        <w:t xml:space="preserve">So ideally, the training error should be </w:t>
      </w:r>
      <w:r w:rsidR="00F4222D">
        <w:rPr>
          <w:rStyle w:val="ZustzlicherHinweisZchn"/>
          <w:i w:val="0"/>
          <w:iCs w:val="0"/>
          <w:sz w:val="24"/>
          <w:szCs w:val="24"/>
          <w:lang w:val="en-US"/>
        </w:rPr>
        <w:t>minimal, but not zero.</w:t>
      </w:r>
      <w:r w:rsidR="00C22B6F">
        <w:rPr>
          <w:rStyle w:val="ZustzlicherHinweisZchn"/>
          <w:i w:val="0"/>
          <w:iCs w:val="0"/>
          <w:sz w:val="24"/>
          <w:szCs w:val="24"/>
          <w:lang w:val="en-US"/>
        </w:rPr>
        <w:br/>
      </w:r>
      <w:r w:rsidR="000A2280" w:rsidRPr="00DD71B6">
        <w:rPr>
          <w:rStyle w:val="Hervorhebung"/>
        </w:rPr>
        <w:t>Out-of-Sample Error (aka Test Error):</w:t>
      </w:r>
      <w:r w:rsidR="000A2280">
        <w:rPr>
          <w:rStyle w:val="ZustzlicherHinweisZchn"/>
          <w:i w:val="0"/>
          <w:iCs w:val="0"/>
          <w:sz w:val="24"/>
          <w:szCs w:val="24"/>
          <w:lang w:val="en-US"/>
        </w:rPr>
        <w:t xml:space="preserve"> I</w:t>
      </w:r>
      <w:r w:rsidR="007C1C32">
        <w:rPr>
          <w:rStyle w:val="ZustzlicherHinweisZchn"/>
          <w:i w:val="0"/>
          <w:iCs w:val="0"/>
          <w:sz w:val="24"/>
          <w:szCs w:val="24"/>
          <w:lang w:val="en-US"/>
        </w:rPr>
        <w:t>f we use our model on new data</w:t>
      </w:r>
      <w:r w:rsidR="00D706DD">
        <w:rPr>
          <w:rStyle w:val="ZustzlicherHinweisZchn"/>
          <w:i w:val="0"/>
          <w:iCs w:val="0"/>
          <w:sz w:val="24"/>
          <w:szCs w:val="24"/>
          <w:lang w:val="en-US"/>
        </w:rPr>
        <w:t xml:space="preserve"> sample </w:t>
      </w:r>
      <m:oMath>
        <m:r>
          <m:rPr>
            <m:sty m:val="p"/>
          </m:rPr>
          <w:rPr>
            <w:rStyle w:val="ZustzlicherHinweisZchn"/>
            <w:rFonts w:ascii="Cambria Math" w:hAnsi="Cambria Math"/>
            <w:sz w:val="24"/>
            <w:szCs w:val="24"/>
            <w:lang w:val="en-US"/>
          </w:rPr>
          <m:t>(</m:t>
        </m:r>
        <m:sSub>
          <m:sSubPr>
            <m:ctrlPr>
              <w:rPr>
                <w:rStyle w:val="ZustzlicherHinweisZchn"/>
                <w:rFonts w:ascii="Cambria Math" w:hAnsi="Cambria Math"/>
                <w:i w:val="0"/>
                <w:iCs w:val="0"/>
                <w:sz w:val="24"/>
                <w:szCs w:val="24"/>
                <w:lang w:val="en-US"/>
              </w:rPr>
            </m:ctrlPr>
          </m:sSubPr>
          <m:e>
            <m:r>
              <m:rPr>
                <m:sty m:val="p"/>
              </m:rPr>
              <w:rPr>
                <w:rStyle w:val="ZustzlicherHinweisZchn"/>
                <w:rFonts w:ascii="Cambria Math" w:hAnsi="Cambria Math"/>
                <w:sz w:val="24"/>
                <w:szCs w:val="24"/>
                <w:lang w:val="en-US"/>
              </w:rPr>
              <m:t>x</m:t>
            </m:r>
          </m:e>
          <m:sub>
            <m:r>
              <m:rPr>
                <m:sty m:val="p"/>
              </m:rPr>
              <w:rPr>
                <w:rStyle w:val="ZustzlicherHinweisZchn"/>
                <w:rFonts w:ascii="Cambria Math" w:hAnsi="Cambria Math"/>
                <w:sz w:val="24"/>
                <w:szCs w:val="24"/>
                <w:lang w:val="en-US"/>
              </w:rPr>
              <m:t>unseen</m:t>
            </m:r>
          </m:sub>
        </m:sSub>
        <m:r>
          <m:rPr>
            <m:sty m:val="p"/>
          </m:rPr>
          <w:rPr>
            <w:rStyle w:val="ZustzlicherHinweisZchn"/>
            <w:rFonts w:ascii="Cambria Math" w:hAnsi="Cambria Math"/>
            <w:sz w:val="24"/>
            <w:szCs w:val="24"/>
            <w:lang w:val="en-US"/>
          </w:rPr>
          <m:t xml:space="preserve">, </m:t>
        </m:r>
        <m:sSub>
          <m:sSubPr>
            <m:ctrlPr>
              <w:rPr>
                <w:rStyle w:val="ZustzlicherHinweisZchn"/>
                <w:rFonts w:ascii="Cambria Math" w:hAnsi="Cambria Math"/>
                <w:i w:val="0"/>
                <w:iCs w:val="0"/>
                <w:sz w:val="24"/>
                <w:szCs w:val="24"/>
                <w:lang w:val="en-US"/>
              </w:rPr>
            </m:ctrlPr>
          </m:sSubPr>
          <m:e>
            <m:r>
              <m:rPr>
                <m:sty m:val="p"/>
              </m:rPr>
              <w:rPr>
                <w:rStyle w:val="ZustzlicherHinweisZchn"/>
                <w:rFonts w:ascii="Cambria Math" w:hAnsi="Cambria Math"/>
                <w:sz w:val="24"/>
                <w:szCs w:val="24"/>
                <w:lang w:val="en-US"/>
              </w:rPr>
              <m:t>y</m:t>
            </m:r>
          </m:e>
          <m:sub>
            <m:r>
              <m:rPr>
                <m:sty m:val="p"/>
              </m:rPr>
              <w:rPr>
                <w:rStyle w:val="ZustzlicherHinweisZchn"/>
                <w:rFonts w:ascii="Cambria Math" w:hAnsi="Cambria Math"/>
                <w:sz w:val="24"/>
                <w:szCs w:val="24"/>
                <w:lang w:val="en-US"/>
              </w:rPr>
              <m:t>unseen</m:t>
            </m:r>
          </m:sub>
        </m:sSub>
        <m:r>
          <m:rPr>
            <m:sty m:val="p"/>
          </m:rPr>
          <w:rPr>
            <w:rStyle w:val="ZustzlicherHinweisZchn"/>
            <w:rFonts w:ascii="Cambria Math" w:hAnsi="Cambria Math"/>
            <w:sz w:val="24"/>
            <w:szCs w:val="24"/>
            <w:lang w:val="en-US"/>
          </w:rPr>
          <m:t>)</m:t>
        </m:r>
      </m:oMath>
      <w:r w:rsidR="007C1C32">
        <w:rPr>
          <w:rStyle w:val="ZustzlicherHinweisZchn"/>
          <w:i w:val="0"/>
          <w:iCs w:val="0"/>
          <w:sz w:val="24"/>
          <w:szCs w:val="24"/>
          <w:lang w:val="en-US"/>
        </w:rPr>
        <w:t xml:space="preserve"> to test how well it predicts for new data</w:t>
      </w:r>
      <w:r w:rsidR="00DD71B6">
        <w:rPr>
          <w:rStyle w:val="ZustzlicherHinweisZchn"/>
          <w:i w:val="0"/>
          <w:iCs w:val="0"/>
          <w:sz w:val="24"/>
          <w:szCs w:val="24"/>
          <w:lang w:val="en-US"/>
        </w:rPr>
        <w:t>, we can calculate the error of the prediction using</w:t>
      </w:r>
      <w:r w:rsidR="00D706DD">
        <w:rPr>
          <w:rStyle w:val="ZustzlicherHinweisZchn"/>
          <w:i w:val="0"/>
          <w:iCs w:val="0"/>
          <w:sz w:val="24"/>
          <w:szCs w:val="24"/>
          <w:lang w:val="en-US"/>
        </w:rPr>
        <w:t xml:space="preserve"> </w:t>
      </w:r>
      <m:oMath>
        <m:sSub>
          <m:sSubPr>
            <m:ctrlPr>
              <w:rPr>
                <w:rStyle w:val="ZustzlicherHinweisZchn"/>
                <w:rFonts w:ascii="Cambria Math" w:hAnsi="Cambria Math"/>
                <w:i w:val="0"/>
                <w:iCs w:val="0"/>
                <w:sz w:val="24"/>
                <w:szCs w:val="24"/>
                <w:lang w:val="en-US"/>
              </w:rPr>
            </m:ctrlPr>
          </m:sSubPr>
          <m:e>
            <m:acc>
              <m:accPr>
                <m:ctrlPr>
                  <w:rPr>
                    <w:rStyle w:val="ZustzlicherHinweisZchn"/>
                    <w:rFonts w:ascii="Cambria Math" w:hAnsi="Cambria Math"/>
                    <w:i w:val="0"/>
                    <w:iCs w:val="0"/>
                    <w:sz w:val="24"/>
                    <w:szCs w:val="24"/>
                    <w:lang w:val="en-US"/>
                  </w:rPr>
                </m:ctrlPr>
              </m:accPr>
              <m:e>
                <m:r>
                  <m:rPr>
                    <m:sty m:val="p"/>
                  </m:rPr>
                  <w:rPr>
                    <w:rStyle w:val="ZustzlicherHinweisZchn"/>
                    <w:rFonts w:ascii="Cambria Math" w:hAnsi="Cambria Math"/>
                    <w:sz w:val="24"/>
                    <w:szCs w:val="24"/>
                    <w:lang w:val="en-US"/>
                  </w:rPr>
                  <m:t>y</m:t>
                </m:r>
              </m:e>
            </m:acc>
          </m:e>
          <m:sub>
            <m:r>
              <m:rPr>
                <m:sty m:val="p"/>
              </m:rPr>
              <w:rPr>
                <w:rStyle w:val="ZustzlicherHinweisZchn"/>
                <w:rFonts w:ascii="Cambria Math" w:hAnsi="Cambria Math"/>
                <w:sz w:val="24"/>
                <w:szCs w:val="24"/>
                <w:lang w:val="en-US"/>
              </w:rPr>
              <m:t>unseen</m:t>
            </m:r>
          </m:sub>
        </m:sSub>
        <m:r>
          <m:rPr>
            <m:sty m:val="p"/>
          </m:rPr>
          <w:rPr>
            <w:rStyle w:val="ZustzlicherHinweisZchn"/>
            <w:rFonts w:ascii="Cambria Math" w:hAnsi="Cambria Math"/>
            <w:sz w:val="24"/>
            <w:szCs w:val="24"/>
            <w:lang w:val="en-US"/>
          </w:rPr>
          <m:t>=h</m:t>
        </m:r>
        <m:d>
          <m:dPr>
            <m:ctrlPr>
              <w:rPr>
                <w:rStyle w:val="ZustzlicherHinweisZchn"/>
                <w:rFonts w:ascii="Cambria Math" w:hAnsi="Cambria Math"/>
                <w:i w:val="0"/>
                <w:iCs w:val="0"/>
                <w:sz w:val="24"/>
                <w:szCs w:val="24"/>
                <w:lang w:val="en-US"/>
              </w:rPr>
            </m:ctrlPr>
          </m:dPr>
          <m:e>
            <m:r>
              <m:rPr>
                <m:sty m:val="p"/>
              </m:rPr>
              <w:rPr>
                <w:rStyle w:val="ZustzlicherHinweisZchn"/>
                <w:rFonts w:ascii="Cambria Math" w:hAnsi="Cambria Math"/>
                <w:sz w:val="24"/>
                <w:szCs w:val="24"/>
                <w:lang w:val="en-US"/>
              </w:rPr>
              <m:t>w,</m:t>
            </m:r>
            <m:sSub>
              <m:sSubPr>
                <m:ctrlPr>
                  <w:rPr>
                    <w:rStyle w:val="ZustzlicherHinweisZchn"/>
                    <w:rFonts w:ascii="Cambria Math" w:hAnsi="Cambria Math"/>
                    <w:i w:val="0"/>
                    <w:iCs w:val="0"/>
                    <w:sz w:val="24"/>
                    <w:szCs w:val="24"/>
                    <w:lang w:val="en-US"/>
                  </w:rPr>
                </m:ctrlPr>
              </m:sSubPr>
              <m:e>
                <m:r>
                  <m:rPr>
                    <m:sty m:val="p"/>
                  </m:rPr>
                  <w:rPr>
                    <w:rStyle w:val="ZustzlicherHinweisZchn"/>
                    <w:rFonts w:ascii="Cambria Math" w:hAnsi="Cambria Math"/>
                    <w:sz w:val="24"/>
                    <w:szCs w:val="24"/>
                    <w:lang w:val="en-US"/>
                  </w:rPr>
                  <m:t>x</m:t>
                </m:r>
              </m:e>
              <m:sub>
                <m:r>
                  <m:rPr>
                    <m:sty m:val="p"/>
                  </m:rPr>
                  <w:rPr>
                    <w:rStyle w:val="ZustzlicherHinweisZchn"/>
                    <w:rFonts w:ascii="Cambria Math" w:hAnsi="Cambria Math"/>
                    <w:sz w:val="24"/>
                    <w:szCs w:val="24"/>
                    <w:lang w:val="en-US"/>
                  </w:rPr>
                  <m:t>unseen</m:t>
                </m:r>
              </m:sub>
            </m:sSub>
          </m:e>
        </m:d>
        <m:r>
          <m:rPr>
            <m:sty m:val="p"/>
          </m:rPr>
          <w:rPr>
            <w:rStyle w:val="ZustzlicherHinweisZchn"/>
            <w:rFonts w:ascii="Cambria Math" w:hAnsi="Cambria Math"/>
            <w:sz w:val="24"/>
            <w:szCs w:val="24"/>
            <w:lang w:val="en-US"/>
          </w:rPr>
          <m:t xml:space="preserve"> and </m:t>
        </m:r>
        <m:sSub>
          <m:sSubPr>
            <m:ctrlPr>
              <w:rPr>
                <w:rStyle w:val="ZustzlicherHinweisZchn"/>
                <w:rFonts w:ascii="Cambria Math" w:hAnsi="Cambria Math"/>
                <w:i w:val="0"/>
                <w:iCs w:val="0"/>
                <w:sz w:val="24"/>
                <w:szCs w:val="24"/>
                <w:lang w:val="en-US"/>
              </w:rPr>
            </m:ctrlPr>
          </m:sSubPr>
          <m:e>
            <m:r>
              <m:rPr>
                <m:sty m:val="p"/>
              </m:rPr>
              <w:rPr>
                <w:rStyle w:val="ZustzlicherHinweisZchn"/>
                <w:rFonts w:ascii="Cambria Math" w:hAnsi="Cambria Math"/>
                <w:sz w:val="24"/>
                <w:szCs w:val="24"/>
                <w:lang w:val="en-US"/>
              </w:rPr>
              <m:t>y</m:t>
            </m:r>
          </m:e>
          <m:sub>
            <m:r>
              <m:rPr>
                <m:sty m:val="p"/>
              </m:rPr>
              <w:rPr>
                <w:rStyle w:val="ZustzlicherHinweisZchn"/>
                <w:rFonts w:ascii="Cambria Math" w:hAnsi="Cambria Math"/>
                <w:sz w:val="24"/>
                <w:szCs w:val="24"/>
                <w:lang w:val="en-US"/>
              </w:rPr>
              <m:t>unseen</m:t>
            </m:r>
          </m:sub>
        </m:sSub>
      </m:oMath>
      <w:r w:rsidR="00F03EA8">
        <w:rPr>
          <w:rStyle w:val="ZustzlicherHinweisZchn"/>
          <w:rFonts w:eastAsiaTheme="minorEastAsia"/>
          <w:i w:val="0"/>
          <w:iCs w:val="0"/>
          <w:sz w:val="24"/>
          <w:szCs w:val="24"/>
          <w:lang w:val="en-US"/>
        </w:rPr>
        <w:t xml:space="preserve">. This is the </w:t>
      </w:r>
      <w:r w:rsidR="007B449C">
        <w:rPr>
          <w:rStyle w:val="ZustzlicherHinweisZchn"/>
          <w:rFonts w:eastAsiaTheme="minorEastAsia"/>
          <w:i w:val="0"/>
          <w:iCs w:val="0"/>
          <w:sz w:val="24"/>
          <w:szCs w:val="24"/>
          <w:lang w:val="en-US"/>
        </w:rPr>
        <w:t>out-of-sample error.</w:t>
      </w:r>
    </w:p>
    <w:p w14:paraId="0E141BE1" w14:textId="73BACA46" w:rsidR="00C22B6F" w:rsidRDefault="00C22B6F" w:rsidP="0095788C">
      <w:pPr>
        <w:rPr>
          <w:rStyle w:val="ZustzlicherHinweisZchn"/>
          <w:rFonts w:eastAsiaTheme="minorEastAsia"/>
          <w:i w:val="0"/>
          <w:iCs w:val="0"/>
          <w:sz w:val="24"/>
          <w:szCs w:val="24"/>
          <w:lang w:val="en-US"/>
        </w:rPr>
      </w:pPr>
      <w:r>
        <w:rPr>
          <w:rStyle w:val="ZustzlicherHinweisZchn"/>
          <w:rFonts w:eastAsiaTheme="minorEastAsia"/>
          <w:i w:val="0"/>
          <w:iCs w:val="0"/>
          <w:sz w:val="24"/>
          <w:szCs w:val="24"/>
          <w:lang w:val="en-US"/>
        </w:rPr>
        <w:t xml:space="preserve">The goal is to </w:t>
      </w:r>
      <w:r w:rsidRPr="00C22B6F">
        <w:rPr>
          <w:rStyle w:val="Hervorhebung"/>
        </w:rPr>
        <w:t>learn a model</w:t>
      </w:r>
      <w:r>
        <w:rPr>
          <w:rStyle w:val="ZustzlicherHinweisZchn"/>
          <w:rFonts w:eastAsiaTheme="minorEastAsia"/>
          <w:i w:val="0"/>
          <w:iCs w:val="0"/>
          <w:sz w:val="24"/>
          <w:szCs w:val="24"/>
          <w:lang w:val="en-US"/>
        </w:rPr>
        <w:t xml:space="preserve"> from data that </w:t>
      </w:r>
      <w:r w:rsidRPr="00C22B6F">
        <w:rPr>
          <w:rStyle w:val="Hervorhebung"/>
        </w:rPr>
        <w:t>generalizes well</w:t>
      </w:r>
      <w:r>
        <w:rPr>
          <w:rStyle w:val="ZustzlicherHinweisZchn"/>
          <w:rFonts w:eastAsiaTheme="minorEastAsia"/>
          <w:i w:val="0"/>
          <w:iCs w:val="0"/>
          <w:sz w:val="24"/>
          <w:szCs w:val="24"/>
          <w:lang w:val="en-US"/>
        </w:rPr>
        <w:t xml:space="preserve"> to new data. A “good” model has a low generalization error. </w:t>
      </w:r>
      <w:proofErr w:type="gramStart"/>
      <w:r>
        <w:rPr>
          <w:rStyle w:val="ZustzlicherHinweisZchn"/>
          <w:rFonts w:eastAsiaTheme="minorEastAsia"/>
          <w:i w:val="0"/>
          <w:iCs w:val="0"/>
          <w:sz w:val="24"/>
          <w:szCs w:val="24"/>
          <w:lang w:val="en-US"/>
        </w:rPr>
        <w:t>So</w:t>
      </w:r>
      <w:proofErr w:type="gramEnd"/>
      <w:r>
        <w:rPr>
          <w:rStyle w:val="ZustzlicherHinweisZchn"/>
          <w:rFonts w:eastAsiaTheme="minorEastAsia"/>
          <w:i w:val="0"/>
          <w:iCs w:val="0"/>
          <w:sz w:val="24"/>
          <w:szCs w:val="24"/>
          <w:lang w:val="en-US"/>
        </w:rPr>
        <w:t xml:space="preserve"> </w:t>
      </w:r>
      <w:r w:rsidRPr="00C22B6F">
        <w:rPr>
          <w:rStyle w:val="Hervorhebung"/>
        </w:rPr>
        <w:t>both errors</w:t>
      </w:r>
      <w:r>
        <w:rPr>
          <w:rStyle w:val="ZustzlicherHinweisZchn"/>
          <w:rFonts w:eastAsiaTheme="minorEastAsia"/>
          <w:i w:val="0"/>
          <w:iCs w:val="0"/>
          <w:sz w:val="24"/>
          <w:szCs w:val="24"/>
          <w:lang w:val="en-US"/>
        </w:rPr>
        <w:t xml:space="preserve"> should be </w:t>
      </w:r>
      <w:r w:rsidRPr="00C22B6F">
        <w:rPr>
          <w:rStyle w:val="Hervorhebung"/>
        </w:rPr>
        <w:t>as low as possible</w:t>
      </w:r>
      <w:r>
        <w:rPr>
          <w:rStyle w:val="ZustzlicherHinweisZchn"/>
          <w:rFonts w:eastAsiaTheme="minorEastAsia"/>
          <w:i w:val="0"/>
          <w:iCs w:val="0"/>
          <w:sz w:val="24"/>
          <w:szCs w:val="24"/>
          <w:lang w:val="en-US"/>
        </w:rPr>
        <w:t>.</w:t>
      </w:r>
    </w:p>
    <w:p w14:paraId="7E6119C6" w14:textId="66E94F13" w:rsidR="00DF1690" w:rsidRPr="00DF1690" w:rsidRDefault="00DF1690" w:rsidP="00DF1690">
      <w:pPr>
        <w:pStyle w:val="berschrift4"/>
        <w:rPr>
          <w:rStyle w:val="ZustzlicherHinweisZchn"/>
          <w:i w:val="0"/>
          <w:iCs w:val="0"/>
          <w:sz w:val="24"/>
          <w:szCs w:val="24"/>
          <w:lang w:val="en-US"/>
        </w:rPr>
      </w:pPr>
      <w:r>
        <w:rPr>
          <w:rStyle w:val="ZustzlicherHinweisZchn"/>
          <w:rFonts w:eastAsiaTheme="minorEastAsia"/>
          <w:i w:val="0"/>
          <w:iCs w:val="0"/>
          <w:sz w:val="24"/>
          <w:szCs w:val="24"/>
          <w:lang w:val="en-US"/>
        </w:rPr>
        <w:t>Splitting Technique</w:t>
      </w:r>
    </w:p>
    <w:p w14:paraId="6070DD51" w14:textId="61490248" w:rsidR="00DF1690" w:rsidRDefault="00257803" w:rsidP="00DF1690">
      <w:pPr>
        <w:rPr>
          <w:rStyle w:val="ZustzlicherHinweisZchn"/>
          <w:i w:val="0"/>
          <w:iCs w:val="0"/>
          <w:sz w:val="24"/>
          <w:szCs w:val="24"/>
          <w:lang w:val="en-US"/>
        </w:rPr>
      </w:pPr>
      <w:r>
        <w:rPr>
          <w:rStyle w:val="ZustzlicherHinweisZchn"/>
          <w:i w:val="0"/>
          <w:iCs w:val="0"/>
          <w:sz w:val="24"/>
          <w:szCs w:val="24"/>
          <w:lang w:val="en-US"/>
        </w:rPr>
        <w:t>We can’t calculate the generalization error</w:t>
      </w:r>
      <w:r w:rsidR="005D714E">
        <w:rPr>
          <w:rStyle w:val="ZustzlicherHinweisZchn"/>
          <w:i w:val="0"/>
          <w:iCs w:val="0"/>
          <w:sz w:val="24"/>
          <w:szCs w:val="24"/>
          <w:lang w:val="en-US"/>
        </w:rPr>
        <w:t>, because w</w:t>
      </w:r>
      <w:r w:rsidR="007B7A44">
        <w:rPr>
          <w:rStyle w:val="ZustzlicherHinweisZchn"/>
          <w:i w:val="0"/>
          <w:iCs w:val="0"/>
          <w:sz w:val="24"/>
          <w:szCs w:val="24"/>
          <w:lang w:val="en-US"/>
        </w:rPr>
        <w:t xml:space="preserve">e do not have “new data” to test our model. </w:t>
      </w:r>
      <w:r w:rsidR="005D714E">
        <w:rPr>
          <w:rStyle w:val="ZustzlicherHinweisZchn"/>
          <w:i w:val="0"/>
          <w:iCs w:val="0"/>
          <w:sz w:val="24"/>
          <w:szCs w:val="24"/>
          <w:lang w:val="en-US"/>
        </w:rPr>
        <w:t xml:space="preserve">We can only estimate it by </w:t>
      </w:r>
      <w:r w:rsidR="007B7A44" w:rsidRPr="00430501">
        <w:rPr>
          <w:rStyle w:val="Hervorhebung"/>
        </w:rPr>
        <w:t>split</w:t>
      </w:r>
      <w:r w:rsidR="005D714E">
        <w:rPr>
          <w:rStyle w:val="Hervorhebung"/>
        </w:rPr>
        <w:t>ting</w:t>
      </w:r>
      <w:r w:rsidR="007B7A44" w:rsidRPr="00430501">
        <w:rPr>
          <w:rStyle w:val="Hervorhebung"/>
        </w:rPr>
        <w:t xml:space="preserve"> the data</w:t>
      </w:r>
      <w:r w:rsidR="007B7A44">
        <w:rPr>
          <w:rStyle w:val="ZustzlicherHinweisZchn"/>
          <w:i w:val="0"/>
          <w:iCs w:val="0"/>
          <w:sz w:val="24"/>
          <w:szCs w:val="24"/>
          <w:lang w:val="en-US"/>
        </w:rPr>
        <w:t xml:space="preserve"> we are given into two sets:</w:t>
      </w:r>
      <w:r w:rsidR="00E36FCC">
        <w:rPr>
          <w:rStyle w:val="ZustzlicherHinweisZchn"/>
          <w:i w:val="0"/>
          <w:iCs w:val="0"/>
          <w:sz w:val="24"/>
          <w:szCs w:val="24"/>
          <w:lang w:val="en-US"/>
        </w:rPr>
        <w:t xml:space="preserve"> The training and test set. </w:t>
      </w:r>
      <w:r w:rsidR="0019716D">
        <w:rPr>
          <w:rStyle w:val="ZustzlicherHinweisZchn"/>
          <w:i w:val="0"/>
          <w:iCs w:val="0"/>
          <w:sz w:val="24"/>
          <w:szCs w:val="24"/>
          <w:lang w:val="en-US"/>
        </w:rPr>
        <w:t xml:space="preserve">A common split ratio is </w:t>
      </w:r>
      <m:oMath>
        <m:r>
          <m:rPr>
            <m:sty m:val="p"/>
          </m:rPr>
          <w:rPr>
            <w:rStyle w:val="ZustzlicherHinweisZchn"/>
            <w:rFonts w:ascii="Cambria Math" w:hAnsi="Cambria Math"/>
            <w:sz w:val="24"/>
            <w:szCs w:val="24"/>
            <w:lang w:val="en-US"/>
          </w:rPr>
          <m:t>80% / 20%</m:t>
        </m:r>
      </m:oMath>
      <w:r w:rsidR="0019716D">
        <w:rPr>
          <w:rStyle w:val="ZustzlicherHinweisZchn"/>
          <w:i w:val="0"/>
          <w:iCs w:val="0"/>
          <w:sz w:val="24"/>
          <w:szCs w:val="24"/>
          <w:lang w:val="en-US"/>
        </w:rPr>
        <w:t xml:space="preserve">, </w:t>
      </w:r>
      <w:r w:rsidR="00E62E7A">
        <w:rPr>
          <w:rStyle w:val="ZustzlicherHinweisZchn"/>
          <w:i w:val="0"/>
          <w:iCs w:val="0"/>
          <w:sz w:val="24"/>
          <w:szCs w:val="24"/>
          <w:lang w:val="en-US"/>
        </w:rPr>
        <w:t>so we have most of the data in the training</w:t>
      </w:r>
      <w:r w:rsidR="00E67206">
        <w:rPr>
          <w:rStyle w:val="ZustzlicherHinweisZchn"/>
          <w:i w:val="0"/>
          <w:iCs w:val="0"/>
          <w:sz w:val="24"/>
          <w:szCs w:val="24"/>
          <w:lang w:val="en-US"/>
        </w:rPr>
        <w:t xml:space="preserve"> set</w:t>
      </w:r>
      <w:r w:rsidR="00E62E7A">
        <w:rPr>
          <w:rStyle w:val="ZustzlicherHinweisZchn"/>
          <w:i w:val="0"/>
          <w:iCs w:val="0"/>
          <w:sz w:val="24"/>
          <w:szCs w:val="24"/>
          <w:lang w:val="en-US"/>
        </w:rPr>
        <w:t>, while still having enough data to test with.</w:t>
      </w:r>
      <w:r w:rsidR="007B7A44">
        <w:rPr>
          <w:rStyle w:val="ZustzlicherHinweisZchn"/>
          <w:i w:val="0"/>
          <w:iCs w:val="0"/>
          <w:sz w:val="24"/>
          <w:szCs w:val="24"/>
          <w:lang w:val="en-US"/>
        </w:rPr>
        <w:t xml:space="preserve">  The data in the test-set does not get used during fitting.</w:t>
      </w:r>
      <w:r w:rsidR="004A462D">
        <w:rPr>
          <w:rStyle w:val="ZustzlicherHinweisZchn"/>
          <w:i w:val="0"/>
          <w:iCs w:val="0"/>
          <w:sz w:val="24"/>
          <w:szCs w:val="24"/>
          <w:lang w:val="en-US"/>
        </w:rPr>
        <w:t xml:space="preserve"> </w:t>
      </w:r>
    </w:p>
    <w:p w14:paraId="5AB91E65" w14:textId="41D3895B" w:rsidR="004A462D" w:rsidRDefault="004A462D" w:rsidP="004A462D">
      <w:pPr>
        <w:pStyle w:val="Aufzhlung"/>
        <w:rPr>
          <w:rStyle w:val="ZustzlicherHinweisZchn"/>
          <w:i w:val="0"/>
          <w:iCs w:val="0"/>
          <w:sz w:val="24"/>
          <w:szCs w:val="24"/>
          <w:lang w:val="en-US"/>
        </w:rPr>
      </w:pPr>
      <w:r w:rsidRPr="00430501">
        <w:rPr>
          <w:rStyle w:val="Hervorhebung"/>
        </w:rPr>
        <w:t>Training</w:t>
      </w:r>
      <w:r w:rsidR="00430501">
        <w:rPr>
          <w:rStyle w:val="Hervorhebung"/>
        </w:rPr>
        <w:t xml:space="preserve"> Phase</w:t>
      </w:r>
      <w:r w:rsidRPr="00430501">
        <w:rPr>
          <w:rStyle w:val="Hervorhebung"/>
        </w:rPr>
        <w:t>:</w:t>
      </w:r>
      <w:r>
        <w:rPr>
          <w:rStyle w:val="ZustzlicherHinweisZchn"/>
          <w:i w:val="0"/>
          <w:iCs w:val="0"/>
          <w:sz w:val="24"/>
          <w:szCs w:val="24"/>
          <w:lang w:val="en-US"/>
        </w:rPr>
        <w:t xml:space="preserve"> Fit the model to the training set. This minimizes the in-sample error.</w:t>
      </w:r>
    </w:p>
    <w:p w14:paraId="11203DC1" w14:textId="41088444" w:rsidR="004A462D" w:rsidRDefault="004A462D" w:rsidP="004A462D">
      <w:pPr>
        <w:pStyle w:val="Aufzhlung"/>
        <w:rPr>
          <w:rStyle w:val="ZustzlicherHinweisZchn"/>
          <w:i w:val="0"/>
          <w:iCs w:val="0"/>
          <w:sz w:val="24"/>
          <w:szCs w:val="24"/>
          <w:lang w:val="en-US"/>
        </w:rPr>
      </w:pPr>
      <w:r w:rsidRPr="00430501">
        <w:rPr>
          <w:rStyle w:val="Hervorhebung"/>
        </w:rPr>
        <w:lastRenderedPageBreak/>
        <w:t>Evaluation:</w:t>
      </w:r>
      <w:r>
        <w:rPr>
          <w:rStyle w:val="ZustzlicherHinweisZchn"/>
          <w:i w:val="0"/>
          <w:iCs w:val="0"/>
          <w:sz w:val="24"/>
          <w:szCs w:val="24"/>
          <w:lang w:val="en-US"/>
        </w:rPr>
        <w:t xml:space="preserve"> Evaluate the model using the test-set.</w:t>
      </w:r>
      <w:r w:rsidR="00430501">
        <w:rPr>
          <w:rStyle w:val="ZustzlicherHinweisZchn"/>
          <w:i w:val="0"/>
          <w:iCs w:val="0"/>
          <w:sz w:val="24"/>
          <w:szCs w:val="24"/>
          <w:lang w:val="en-US"/>
        </w:rPr>
        <w:t xml:space="preserve"> This gives us an estimate of the generalization error.</w:t>
      </w:r>
    </w:p>
    <w:p w14:paraId="5F2305A7" w14:textId="6B492CB1" w:rsidR="00DF1690" w:rsidRDefault="0014345B" w:rsidP="00430501">
      <w:pPr>
        <w:pStyle w:val="berschrift4"/>
        <w:rPr>
          <w:lang w:val="en-US"/>
        </w:rPr>
      </w:pPr>
      <w:r w:rsidRPr="0014345B">
        <w:rPr>
          <w:noProof/>
          <w:lang w:val="en-US"/>
        </w:rPr>
        <w:drawing>
          <wp:anchor distT="0" distB="0" distL="114300" distR="114300" simplePos="0" relativeHeight="251658251" behindDoc="0" locked="0" layoutInCell="1" allowOverlap="1" wp14:anchorId="6CFE5D04" wp14:editId="68C3097A">
            <wp:simplePos x="0" y="0"/>
            <wp:positionH relativeFrom="margin">
              <wp:align>right</wp:align>
            </wp:positionH>
            <wp:positionV relativeFrom="paragraph">
              <wp:posOffset>6985</wp:posOffset>
            </wp:positionV>
            <wp:extent cx="1858645" cy="1851025"/>
            <wp:effectExtent l="0" t="0" r="8255" b="0"/>
            <wp:wrapSquare wrapText="bothSides"/>
            <wp:docPr id="1391980269" name="Grafik 1391980269" descr="Ein Bild, das Krei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80269" name="Grafik 1" descr="Ein Bild, das Kreis, Screensho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8645" cy="1851025"/>
                    </a:xfrm>
                    <a:prstGeom prst="rect">
                      <a:avLst/>
                    </a:prstGeom>
                  </pic:spPr>
                </pic:pic>
              </a:graphicData>
            </a:graphic>
            <wp14:sizeRelH relativeFrom="margin">
              <wp14:pctWidth>0</wp14:pctWidth>
            </wp14:sizeRelH>
            <wp14:sizeRelV relativeFrom="margin">
              <wp14:pctHeight>0</wp14:pctHeight>
            </wp14:sizeRelV>
          </wp:anchor>
        </w:drawing>
      </w:r>
      <w:r w:rsidR="00430501">
        <w:rPr>
          <w:lang w:val="en-US"/>
        </w:rPr>
        <w:t>Bias-Variance Trade-Off</w:t>
      </w:r>
    </w:p>
    <w:p w14:paraId="0FCA8BE5" w14:textId="407707E6" w:rsidR="00430501" w:rsidRDefault="00430501" w:rsidP="00DF1690">
      <w:pPr>
        <w:rPr>
          <w:lang w:val="en-US"/>
        </w:rPr>
      </w:pPr>
      <w:r>
        <w:rPr>
          <w:lang w:val="en-US"/>
        </w:rPr>
        <w:t xml:space="preserve">By analyzing the prediction error mathematically, one can decompose it into two terms: bias </w:t>
      </w:r>
      <w:r w:rsidR="002B5F16">
        <w:rPr>
          <w:rStyle w:val="ZustzlicherHinweisZchn"/>
          <w:lang w:val="en-US"/>
        </w:rPr>
        <w:t>(a</w:t>
      </w:r>
      <w:proofErr w:type="spellStart"/>
      <w:r w:rsidR="004D20EE" w:rsidRPr="002B5F16">
        <w:rPr>
          <w:rStyle w:val="ZustzlicherHinweisZchn"/>
        </w:rPr>
        <w:t>verage</w:t>
      </w:r>
      <w:proofErr w:type="spellEnd"/>
      <w:r w:rsidR="004D20EE" w:rsidRPr="002B5F16">
        <w:rPr>
          <w:rStyle w:val="ZustzlicherHinweisZchn"/>
        </w:rPr>
        <w:t xml:space="preserve"> difference </w:t>
      </w:r>
      <w:r w:rsidR="00122B24" w:rsidRPr="002B5F16">
        <w:rPr>
          <w:rStyle w:val="ZustzlicherHinweisZchn"/>
        </w:rPr>
        <w:t>between predicted and actual values</w:t>
      </w:r>
      <w:r w:rsidR="002B5F16">
        <w:rPr>
          <w:rStyle w:val="ZustzlicherHinweisZchn"/>
        </w:rPr>
        <w:t>)</w:t>
      </w:r>
      <w:r w:rsidR="00122B24">
        <w:rPr>
          <w:lang w:val="en-US"/>
        </w:rPr>
        <w:t xml:space="preserve"> </w:t>
      </w:r>
      <w:r>
        <w:rPr>
          <w:lang w:val="en-US"/>
        </w:rPr>
        <w:t>and variance</w:t>
      </w:r>
      <w:r w:rsidR="006A037D">
        <w:rPr>
          <w:lang w:val="en-US"/>
        </w:rPr>
        <w:t xml:space="preserve"> </w:t>
      </w:r>
      <w:r w:rsidR="002B5F16">
        <w:rPr>
          <w:rStyle w:val="ZustzlicherHinweisZchn"/>
        </w:rPr>
        <w:t>(d</w:t>
      </w:r>
      <w:r w:rsidR="006A037D" w:rsidRPr="002B5F16">
        <w:rPr>
          <w:rStyle w:val="ZustzlicherHinweisZchn"/>
        </w:rPr>
        <w:t xml:space="preserve">ifference between </w:t>
      </w:r>
      <w:r w:rsidR="00BA2B91" w:rsidRPr="002B5F16">
        <w:rPr>
          <w:rStyle w:val="ZustzlicherHinweisZchn"/>
        </w:rPr>
        <w:t>different runs of a model</w:t>
      </w:r>
      <w:r w:rsidR="002B5F16">
        <w:rPr>
          <w:rStyle w:val="ZustzlicherHinweisZchn"/>
        </w:rPr>
        <w:t>)</w:t>
      </w:r>
      <w:r>
        <w:rPr>
          <w:lang w:val="en-US"/>
        </w:rPr>
        <w:t>.</w:t>
      </w:r>
      <w:r w:rsidR="00794D8D">
        <w:rPr>
          <w:lang w:val="en-US"/>
        </w:rPr>
        <w:t xml:space="preserve"> The expression “high bias” is used in the sense of “a too simple model for the given </w:t>
      </w:r>
      <w:proofErr w:type="gramStart"/>
      <w:r w:rsidR="00794D8D">
        <w:rPr>
          <w:lang w:val="en-US"/>
        </w:rPr>
        <w:t>data</w:t>
      </w:r>
      <w:proofErr w:type="gramEnd"/>
      <w:r w:rsidR="00794D8D">
        <w:rPr>
          <w:lang w:val="en-US"/>
        </w:rPr>
        <w:t>”</w:t>
      </w:r>
      <w:r w:rsidR="0014345B">
        <w:rPr>
          <w:lang w:val="en-US"/>
        </w:rPr>
        <w:t xml:space="preserve"> </w:t>
      </w:r>
    </w:p>
    <w:p w14:paraId="7F75D227" w14:textId="332E8642" w:rsidR="00FA4E75" w:rsidRDefault="00C4240C" w:rsidP="005D1547">
      <w:pPr>
        <w:pStyle w:val="Aufzhlung"/>
        <w:rPr>
          <w:lang w:val="en-US"/>
        </w:rPr>
      </w:pPr>
      <w:r>
        <w:rPr>
          <w:lang w:val="en-US"/>
        </w:rPr>
        <w:t xml:space="preserve">High Variance: </w:t>
      </w:r>
      <w:r w:rsidR="005D1547">
        <w:rPr>
          <w:lang w:val="en-US"/>
        </w:rPr>
        <w:t>Not Precise</w:t>
      </w:r>
      <w:r w:rsidR="00410D98">
        <w:rPr>
          <w:lang w:val="en-US"/>
        </w:rPr>
        <w:t xml:space="preserve"> </w:t>
      </w:r>
      <w:r w:rsidR="00410D98" w:rsidRPr="00F313CC">
        <w:rPr>
          <w:rStyle w:val="ZustzlicherHinweisZchn"/>
        </w:rPr>
        <w:t xml:space="preserve">Estimates are spread </w:t>
      </w:r>
      <w:proofErr w:type="gramStart"/>
      <w:r w:rsidR="00410D98" w:rsidRPr="00F313CC">
        <w:rPr>
          <w:rStyle w:val="ZustzlicherHinweisZchn"/>
        </w:rPr>
        <w:t>out</w:t>
      </w:r>
      <w:proofErr w:type="gramEnd"/>
    </w:p>
    <w:p w14:paraId="77A3D78C" w14:textId="5087603C" w:rsidR="005D1547" w:rsidRDefault="005D1547" w:rsidP="005D1547">
      <w:pPr>
        <w:pStyle w:val="Aufzhlung"/>
        <w:rPr>
          <w:lang w:val="en-US"/>
        </w:rPr>
      </w:pPr>
      <w:r>
        <w:rPr>
          <w:lang w:val="en-US"/>
        </w:rPr>
        <w:t>Low Variance: Precise</w:t>
      </w:r>
      <w:r w:rsidR="00416378">
        <w:rPr>
          <w:lang w:val="en-US"/>
        </w:rPr>
        <w:t xml:space="preserve"> </w:t>
      </w:r>
      <w:r w:rsidR="00FF46F5" w:rsidRPr="00F313CC">
        <w:rPr>
          <w:rStyle w:val="ZustzlicherHinweisZchn"/>
        </w:rPr>
        <w:t xml:space="preserve">Estimates are clustered </w:t>
      </w:r>
      <w:proofErr w:type="gramStart"/>
      <w:r w:rsidR="00FF46F5" w:rsidRPr="00F313CC">
        <w:rPr>
          <w:rStyle w:val="ZustzlicherHinweisZchn"/>
        </w:rPr>
        <w:t>together</w:t>
      </w:r>
      <w:proofErr w:type="gramEnd"/>
    </w:p>
    <w:p w14:paraId="55C12A2F" w14:textId="58B24DCD" w:rsidR="005D1547" w:rsidRDefault="005D1547" w:rsidP="005D1547">
      <w:pPr>
        <w:pStyle w:val="Aufzhlung"/>
        <w:rPr>
          <w:lang w:val="en-US"/>
        </w:rPr>
      </w:pPr>
      <w:r>
        <w:rPr>
          <w:lang w:val="en-US"/>
        </w:rPr>
        <w:t>High Bias: Not Accurate</w:t>
      </w:r>
      <w:r w:rsidR="00E90545">
        <w:rPr>
          <w:lang w:val="en-US"/>
        </w:rPr>
        <w:t>, high training error</w:t>
      </w:r>
      <w:r w:rsidR="00DA68C2">
        <w:rPr>
          <w:lang w:val="en-US"/>
        </w:rPr>
        <w:t xml:space="preserve"> </w:t>
      </w:r>
      <w:r w:rsidR="004478F0" w:rsidRPr="00F313CC">
        <w:rPr>
          <w:rStyle w:val="ZustzlicherHinweisZchn"/>
        </w:rPr>
        <w:t>Model mi</w:t>
      </w:r>
      <w:r w:rsidR="00730A66" w:rsidRPr="00F313CC">
        <w:rPr>
          <w:rStyle w:val="ZustzlicherHinweisZchn"/>
        </w:rPr>
        <w:t xml:space="preserve">ssed </w:t>
      </w:r>
      <w:r w:rsidR="00FD56B1" w:rsidRPr="00F313CC">
        <w:rPr>
          <w:rStyle w:val="ZustzlicherHinweisZchn"/>
        </w:rPr>
        <w:t xml:space="preserve">relevant relations between features and </w:t>
      </w:r>
      <w:proofErr w:type="gramStart"/>
      <w:r w:rsidR="00FD56B1" w:rsidRPr="00F313CC">
        <w:rPr>
          <w:rStyle w:val="ZustzlicherHinweisZchn"/>
        </w:rPr>
        <w:t>outputs</w:t>
      </w:r>
      <w:proofErr w:type="gramEnd"/>
    </w:p>
    <w:p w14:paraId="530273B3" w14:textId="57269A69" w:rsidR="002F020C" w:rsidRPr="006C648B" w:rsidRDefault="005D1547" w:rsidP="006C648B">
      <w:pPr>
        <w:pStyle w:val="Aufzhlung"/>
        <w:rPr>
          <w:lang w:val="en-US"/>
        </w:rPr>
      </w:pPr>
      <w:r>
        <w:rPr>
          <w:lang w:val="en-US"/>
        </w:rPr>
        <w:t>Low Bias: Accurate</w:t>
      </w:r>
      <w:r w:rsidR="00FF46F5">
        <w:rPr>
          <w:lang w:val="en-US"/>
        </w:rPr>
        <w:t xml:space="preserve"> </w:t>
      </w:r>
      <w:r w:rsidR="00FF46F5" w:rsidRPr="00F313CC">
        <w:rPr>
          <w:rStyle w:val="ZustzlicherHinweisZchn"/>
        </w:rPr>
        <w:t xml:space="preserve">Estimates are </w:t>
      </w:r>
      <w:r w:rsidR="00655427" w:rsidRPr="00F313CC">
        <w:rPr>
          <w:rStyle w:val="ZustzlicherHinweisZchn"/>
        </w:rPr>
        <w:t xml:space="preserve">close to </w:t>
      </w:r>
      <w:r w:rsidR="00E746EE" w:rsidRPr="00F313CC">
        <w:rPr>
          <w:rStyle w:val="ZustzlicherHinweisZchn"/>
        </w:rPr>
        <w:t xml:space="preserve">the correct </w:t>
      </w:r>
      <w:proofErr w:type="gramStart"/>
      <w:r w:rsidR="00E746EE" w:rsidRPr="00F313CC">
        <w:rPr>
          <w:rStyle w:val="ZustzlicherHinweisZchn"/>
        </w:rPr>
        <w:t>result</w:t>
      </w:r>
      <w:proofErr w:type="gramEnd"/>
    </w:p>
    <w:p w14:paraId="26F2864D" w14:textId="6A5A2741" w:rsidR="002F020C" w:rsidRDefault="000E3A21" w:rsidP="005E41A2">
      <w:pPr>
        <w:pStyle w:val="berschrift6"/>
        <w:rPr>
          <w:lang w:val="en-US"/>
        </w:rPr>
      </w:pPr>
      <w:r>
        <w:rPr>
          <w:lang w:val="en-US"/>
        </w:rPr>
        <w:t xml:space="preserve">Too </w:t>
      </w:r>
      <w:r w:rsidR="000D6B56">
        <w:rPr>
          <w:lang w:val="en-US"/>
        </w:rPr>
        <w:t xml:space="preserve">Simple Model: </w:t>
      </w:r>
      <w:r w:rsidR="002F020C">
        <w:rPr>
          <w:lang w:val="en-US"/>
        </w:rPr>
        <w:t>High Bias, Low Variance</w:t>
      </w:r>
      <w:r w:rsidR="006C648B">
        <w:rPr>
          <w:lang w:val="en-US"/>
        </w:rPr>
        <w:t xml:space="preserve"> (underfitting)</w:t>
      </w:r>
    </w:p>
    <w:p w14:paraId="3ECDBD9C" w14:textId="1CAE3982" w:rsidR="002F020C" w:rsidRDefault="00DB316E" w:rsidP="005E41A2">
      <w:pPr>
        <w:rPr>
          <w:lang w:val="en-US"/>
        </w:rPr>
      </w:pPr>
      <w:r>
        <w:rPr>
          <w:lang w:val="en-US"/>
        </w:rPr>
        <w:t>A very simple model</w:t>
      </w:r>
      <w:r w:rsidRPr="00145C26">
        <w:rPr>
          <w:rStyle w:val="ZustzlicherHinweisZchn"/>
        </w:rPr>
        <w:t xml:space="preserve"> </w:t>
      </w:r>
      <w:r w:rsidR="00B96138" w:rsidRPr="00145C26">
        <w:rPr>
          <w:rStyle w:val="ZustzlicherHinweisZchn"/>
        </w:rPr>
        <w:t>(i.e. simple linear regression)</w:t>
      </w:r>
      <w:r w:rsidR="00B96138">
        <w:rPr>
          <w:lang w:val="en-US"/>
        </w:rPr>
        <w:t xml:space="preserve"> </w:t>
      </w:r>
      <w:r>
        <w:rPr>
          <w:lang w:val="en-US"/>
        </w:rPr>
        <w:t xml:space="preserve">cannot do better than finding a line, no matter how much data we give it to learn. Such a model imposes </w:t>
      </w:r>
      <w:r w:rsidR="005E41A2">
        <w:rPr>
          <w:lang w:val="en-US"/>
        </w:rPr>
        <w:t xml:space="preserve">a </w:t>
      </w:r>
      <w:r w:rsidR="005E41A2" w:rsidRPr="00B571EF">
        <w:rPr>
          <w:rStyle w:val="Hervorhebung"/>
        </w:rPr>
        <w:t>high bias</w:t>
      </w:r>
      <w:r w:rsidR="005E41A2">
        <w:rPr>
          <w:lang w:val="en-US"/>
        </w:rPr>
        <w:t xml:space="preserve">. It </w:t>
      </w:r>
      <w:r w:rsidR="005E41A2" w:rsidRPr="00B571EF">
        <w:rPr>
          <w:rStyle w:val="Hervorhebung"/>
        </w:rPr>
        <w:t>fails to learn the underlying structure</w:t>
      </w:r>
      <w:r w:rsidR="005E41A2">
        <w:rPr>
          <w:lang w:val="en-US"/>
        </w:rPr>
        <w:t xml:space="preserve"> of the data.</w:t>
      </w:r>
      <w:r w:rsidR="00442BB2">
        <w:rPr>
          <w:lang w:val="en-US"/>
        </w:rPr>
        <w:t xml:space="preserve"> By imposing a high bias, we </w:t>
      </w:r>
      <w:r w:rsidR="00AD35F8">
        <w:rPr>
          <w:lang w:val="en-US"/>
        </w:rPr>
        <w:t xml:space="preserve">assume a “simple world” and </w:t>
      </w:r>
      <w:r w:rsidR="00BD44C8">
        <w:rPr>
          <w:lang w:val="en-US"/>
        </w:rPr>
        <w:t>reduce the space of what can be learned.</w:t>
      </w:r>
      <w:r w:rsidR="00AD35F8">
        <w:rPr>
          <w:lang w:val="en-US"/>
        </w:rPr>
        <w:t xml:space="preserve"> </w:t>
      </w:r>
    </w:p>
    <w:p w14:paraId="4815278E" w14:textId="452791CA" w:rsidR="004436BB" w:rsidRDefault="006C648B" w:rsidP="005E41A2">
      <w:pPr>
        <w:rPr>
          <w:lang w:val="en-US"/>
        </w:rPr>
      </w:pPr>
      <w:r w:rsidRPr="002F020C">
        <w:rPr>
          <w:noProof/>
          <w:lang w:val="de-CH"/>
        </w:rPr>
        <w:drawing>
          <wp:anchor distT="0" distB="0" distL="114300" distR="114300" simplePos="0" relativeHeight="251658252" behindDoc="0" locked="0" layoutInCell="1" allowOverlap="1" wp14:anchorId="2D6AEC5C" wp14:editId="5DF8B464">
            <wp:simplePos x="0" y="0"/>
            <wp:positionH relativeFrom="margin">
              <wp:align>right</wp:align>
            </wp:positionH>
            <wp:positionV relativeFrom="paragraph">
              <wp:posOffset>547</wp:posOffset>
            </wp:positionV>
            <wp:extent cx="2542540" cy="1607908"/>
            <wp:effectExtent l="0" t="0" r="0" b="0"/>
            <wp:wrapSquare wrapText="bothSides"/>
            <wp:docPr id="1724884255" name="Grafik 1724884255" descr="Ein Bild, das Text,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4255" name="Grafik 1" descr="Ein Bild, das Text, Reihe, Diagramm, parallel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2540" cy="1607908"/>
                    </a:xfrm>
                    <a:prstGeom prst="rect">
                      <a:avLst/>
                    </a:prstGeom>
                  </pic:spPr>
                </pic:pic>
              </a:graphicData>
            </a:graphic>
            <wp14:sizeRelH relativeFrom="margin">
              <wp14:pctWidth>0</wp14:pctWidth>
            </wp14:sizeRelH>
            <wp14:sizeRelV relativeFrom="margin">
              <wp14:pctHeight>0</wp14:pctHeight>
            </wp14:sizeRelV>
          </wp:anchor>
        </w:drawing>
      </w:r>
      <w:r w:rsidR="004436BB">
        <w:rPr>
          <w:lang w:val="en-US"/>
        </w:rPr>
        <w:t xml:space="preserve">The </w:t>
      </w:r>
      <w:proofErr w:type="gramStart"/>
      <w:r w:rsidR="004436BB">
        <w:rPr>
          <w:lang w:val="en-US"/>
        </w:rPr>
        <w:t>flip-side</w:t>
      </w:r>
      <w:proofErr w:type="gramEnd"/>
      <w:r w:rsidR="004436BB">
        <w:rPr>
          <w:lang w:val="en-US"/>
        </w:rPr>
        <w:t xml:space="preserve"> of a too simple model is that it is relatively stable.</w:t>
      </w:r>
      <w:r w:rsidR="006E03CE">
        <w:rPr>
          <w:lang w:val="en-US"/>
        </w:rPr>
        <w:t xml:space="preserve"> With another test-sample, the model would find a very similar line.</w:t>
      </w:r>
      <w:r w:rsidR="00B571EF">
        <w:rPr>
          <w:lang w:val="en-US"/>
        </w:rPr>
        <w:t xml:space="preserve"> </w:t>
      </w:r>
      <w:proofErr w:type="gramStart"/>
      <w:r w:rsidR="00B571EF">
        <w:rPr>
          <w:lang w:val="en-US"/>
        </w:rPr>
        <w:t>So</w:t>
      </w:r>
      <w:proofErr w:type="gramEnd"/>
      <w:r w:rsidR="00B571EF">
        <w:rPr>
          <w:lang w:val="en-US"/>
        </w:rPr>
        <w:t xml:space="preserve"> for a </w:t>
      </w:r>
      <w:r w:rsidR="00B571EF" w:rsidRPr="00B571EF">
        <w:rPr>
          <w:rStyle w:val="Hervorhebung"/>
        </w:rPr>
        <w:t>change in data</w:t>
      </w:r>
      <w:r w:rsidR="00B571EF">
        <w:rPr>
          <w:lang w:val="en-US"/>
        </w:rPr>
        <w:t xml:space="preserve">, we would fit </w:t>
      </w:r>
      <w:r w:rsidR="00B571EF" w:rsidRPr="00B571EF">
        <w:rPr>
          <w:rStyle w:val="Hervorhebung"/>
        </w:rPr>
        <w:t>almost the same model</w:t>
      </w:r>
      <w:r w:rsidR="00B571EF">
        <w:rPr>
          <w:lang w:val="en-US"/>
        </w:rPr>
        <w:t xml:space="preserve">. This is the meaning of </w:t>
      </w:r>
      <w:r w:rsidR="00B571EF" w:rsidRPr="00B571EF">
        <w:rPr>
          <w:rStyle w:val="Hervorhebung"/>
        </w:rPr>
        <w:t>low variance</w:t>
      </w:r>
      <w:r w:rsidR="00B571EF">
        <w:rPr>
          <w:lang w:val="en-US"/>
        </w:rPr>
        <w:t>.</w:t>
      </w:r>
    </w:p>
    <w:p w14:paraId="7108485A" w14:textId="1BFF2D9B" w:rsidR="00B571EF" w:rsidRDefault="000E3A21" w:rsidP="00B571EF">
      <w:pPr>
        <w:pStyle w:val="berschrift6"/>
        <w:rPr>
          <w:lang w:val="en-US"/>
        </w:rPr>
      </w:pPr>
      <w:r>
        <w:rPr>
          <w:lang w:val="en-US"/>
        </w:rPr>
        <w:t xml:space="preserve">Too </w:t>
      </w:r>
      <w:r w:rsidR="002376CB">
        <w:rPr>
          <w:lang w:val="en-US"/>
        </w:rPr>
        <w:t xml:space="preserve">Complex Model: </w:t>
      </w:r>
      <w:r w:rsidR="00B571EF">
        <w:rPr>
          <w:lang w:val="en-US"/>
        </w:rPr>
        <w:t>Low Bias, High Variance</w:t>
      </w:r>
      <w:r w:rsidR="006C648B">
        <w:rPr>
          <w:lang w:val="en-US"/>
        </w:rPr>
        <w:t xml:space="preserve"> (overfitting)</w:t>
      </w:r>
    </w:p>
    <w:p w14:paraId="1F1E4EA9" w14:textId="08A5A1F2" w:rsidR="00B571EF" w:rsidRDefault="00B571EF" w:rsidP="005E41A2">
      <w:pPr>
        <w:rPr>
          <w:lang w:val="en-US"/>
        </w:rPr>
      </w:pPr>
      <w:r w:rsidRPr="009864B2">
        <w:rPr>
          <w:rStyle w:val="Hervorhebung"/>
        </w:rPr>
        <w:t>Low bias:</w:t>
      </w:r>
      <w:r>
        <w:rPr>
          <w:lang w:val="en-US"/>
        </w:rPr>
        <w:t xml:space="preserve"> A more comple</w:t>
      </w:r>
      <w:r w:rsidR="00F14239">
        <w:rPr>
          <w:lang w:val="en-US"/>
        </w:rPr>
        <w:t>x</w:t>
      </w:r>
      <w:r>
        <w:rPr>
          <w:lang w:val="en-US"/>
        </w:rPr>
        <w:t xml:space="preserve"> model is </w:t>
      </w:r>
      <w:r w:rsidRPr="009864B2">
        <w:rPr>
          <w:rStyle w:val="Hervorhebung"/>
        </w:rPr>
        <w:t>less restrictive</w:t>
      </w:r>
      <w:r>
        <w:rPr>
          <w:lang w:val="en-US"/>
        </w:rPr>
        <w:t>. It can better “explain” the data</w:t>
      </w:r>
      <w:r w:rsidR="009864B2">
        <w:rPr>
          <w:lang w:val="en-US"/>
        </w:rPr>
        <w:t xml:space="preserve">. A </w:t>
      </w:r>
      <w:r w:rsidR="009864B2" w:rsidRPr="009864B2">
        <w:rPr>
          <w:rStyle w:val="Hervorhebung"/>
        </w:rPr>
        <w:t>high variance</w:t>
      </w:r>
      <w:r w:rsidR="009864B2">
        <w:rPr>
          <w:lang w:val="en-US"/>
        </w:rPr>
        <w:t xml:space="preserve"> means that for a </w:t>
      </w:r>
      <w:r w:rsidR="009864B2" w:rsidRPr="009864B2">
        <w:rPr>
          <w:rStyle w:val="Hervorhebung"/>
        </w:rPr>
        <w:t>different set</w:t>
      </w:r>
      <w:r w:rsidR="009864B2">
        <w:rPr>
          <w:lang w:val="en-US"/>
        </w:rPr>
        <w:t xml:space="preserve"> of data points, the </w:t>
      </w:r>
      <w:r w:rsidR="009864B2" w:rsidRPr="009864B2">
        <w:rPr>
          <w:rStyle w:val="Hervorhebung"/>
        </w:rPr>
        <w:t>model</w:t>
      </w:r>
      <w:r w:rsidR="009864B2">
        <w:rPr>
          <w:lang w:val="en-US"/>
        </w:rPr>
        <w:t xml:space="preserve"> could be </w:t>
      </w:r>
      <w:r w:rsidR="009864B2" w:rsidRPr="009864B2">
        <w:rPr>
          <w:rStyle w:val="Hervorhebung"/>
        </w:rPr>
        <w:t>very different</w:t>
      </w:r>
      <w:r w:rsidR="009864B2">
        <w:rPr>
          <w:lang w:val="en-US"/>
        </w:rPr>
        <w:t>.</w:t>
      </w:r>
    </w:p>
    <w:p w14:paraId="2341FB7E" w14:textId="3BB730BF" w:rsidR="00335072" w:rsidRDefault="00335072" w:rsidP="00067AAB">
      <w:pPr>
        <w:pStyle w:val="berschrift6"/>
        <w:rPr>
          <w:lang w:val="en-US"/>
        </w:rPr>
      </w:pPr>
      <w:r>
        <w:rPr>
          <w:lang w:val="en-US"/>
        </w:rPr>
        <w:t>The trade-off</w:t>
      </w:r>
    </w:p>
    <w:p w14:paraId="13A31943" w14:textId="7DBE8BAA" w:rsidR="00335072" w:rsidRDefault="00603E55" w:rsidP="005E41A2">
      <w:pPr>
        <w:rPr>
          <w:lang w:val="en-US"/>
        </w:rPr>
      </w:pPr>
      <w:r>
        <w:rPr>
          <w:lang w:val="en-US"/>
        </w:rPr>
        <w:t xml:space="preserve">Higher bias implies lower variance, lower bias implies higher variance. </w:t>
      </w:r>
      <w:r w:rsidR="00335072">
        <w:rPr>
          <w:lang w:val="en-US"/>
        </w:rPr>
        <w:t>In practice, we do not directly care about the bias, we just want a low variance (reliable predictions).</w:t>
      </w:r>
      <w:r w:rsidR="00067AAB">
        <w:rPr>
          <w:lang w:val="en-US"/>
        </w:rPr>
        <w:t xml:space="preserve"> </w:t>
      </w:r>
      <w:r w:rsidR="00A1570C">
        <w:rPr>
          <w:lang w:val="en-US"/>
        </w:rPr>
        <w:t xml:space="preserve">But </w:t>
      </w:r>
      <w:r w:rsidR="00BF3E93">
        <w:rPr>
          <w:lang w:val="en-US"/>
        </w:rPr>
        <w:t xml:space="preserve">we can only build a model as complex as the data permits. We therefore </w:t>
      </w:r>
      <w:proofErr w:type="gramStart"/>
      <w:r w:rsidR="00BF3E93">
        <w:rPr>
          <w:lang w:val="en-US"/>
        </w:rPr>
        <w:t>have to</w:t>
      </w:r>
      <w:proofErr w:type="gramEnd"/>
      <w:r w:rsidR="00BF3E93">
        <w:rPr>
          <w:lang w:val="en-US"/>
        </w:rPr>
        <w:t xml:space="preserve"> find an optimal balance between bias and variance.</w:t>
      </w:r>
    </w:p>
    <w:p w14:paraId="61945FE7" w14:textId="667CB5C0" w:rsidR="00DF1690" w:rsidRPr="00B571EF" w:rsidRDefault="008910A9" w:rsidP="008910A9">
      <w:pPr>
        <w:pStyle w:val="berschrift3"/>
        <w:rPr>
          <w:lang w:val="en-US"/>
        </w:rPr>
      </w:pPr>
      <w:r>
        <w:rPr>
          <w:lang w:val="en-US"/>
        </w:rPr>
        <w:t>Regularization</w:t>
      </w:r>
    </w:p>
    <w:p w14:paraId="3CFFDFE3" w14:textId="7D797F64" w:rsidR="001A6E5C" w:rsidRDefault="008910A9" w:rsidP="00DF1690">
      <w:pPr>
        <w:rPr>
          <w:lang w:val="en-US"/>
        </w:rPr>
      </w:pPr>
      <w:r>
        <w:rPr>
          <w:lang w:val="en-US"/>
        </w:rPr>
        <w:t xml:space="preserve">With regularization, we reduce the number of polynomial </w:t>
      </w:r>
      <w:proofErr w:type="gramStart"/>
      <w:r>
        <w:rPr>
          <w:lang w:val="en-US"/>
        </w:rPr>
        <w:t>degree</w:t>
      </w:r>
      <w:proofErr w:type="gramEnd"/>
      <w:r>
        <w:rPr>
          <w:lang w:val="en-US"/>
        </w:rPr>
        <w:t xml:space="preserve"> to </w:t>
      </w:r>
      <w:r w:rsidRPr="00242E1D">
        <w:rPr>
          <w:rStyle w:val="Hervorhebung"/>
        </w:rPr>
        <w:t>avoid overfitting</w:t>
      </w:r>
      <w:r>
        <w:rPr>
          <w:lang w:val="en-US"/>
        </w:rPr>
        <w:t xml:space="preserve"> or increase the degree to </w:t>
      </w:r>
      <w:r w:rsidRPr="00242E1D">
        <w:rPr>
          <w:rStyle w:val="Hervorhebung"/>
        </w:rPr>
        <w:t>avoid underfitting</w:t>
      </w:r>
      <w:r>
        <w:rPr>
          <w:lang w:val="en-US"/>
        </w:rPr>
        <w:t xml:space="preserve">. </w:t>
      </w:r>
      <w:r w:rsidR="00E97E11">
        <w:rPr>
          <w:lang w:val="en-US"/>
        </w:rPr>
        <w:t xml:space="preserve">It does this by </w:t>
      </w:r>
      <w:r w:rsidR="006F3673">
        <w:rPr>
          <w:lang w:val="en-US"/>
        </w:rPr>
        <w:t>decreasing</w:t>
      </w:r>
      <w:r w:rsidR="006E0664">
        <w:rPr>
          <w:lang w:val="en-US"/>
        </w:rPr>
        <w:t xml:space="preserve"> variance at the cost of </w:t>
      </w:r>
      <w:r w:rsidR="00F55DEE">
        <w:rPr>
          <w:lang w:val="en-US"/>
        </w:rPr>
        <w:t>increasing bias</w:t>
      </w:r>
      <w:r w:rsidR="006E0664">
        <w:rPr>
          <w:lang w:val="en-US"/>
        </w:rPr>
        <w:t xml:space="preserve">. </w:t>
      </w:r>
      <w:r w:rsidR="004E7E7B">
        <w:rPr>
          <w:lang w:val="en-US"/>
        </w:rPr>
        <w:t xml:space="preserve">This in turn decreases the training </w:t>
      </w:r>
      <w:proofErr w:type="gramStart"/>
      <w:r w:rsidR="004E7E7B">
        <w:rPr>
          <w:lang w:val="en-US"/>
        </w:rPr>
        <w:t>accuracy, but</w:t>
      </w:r>
      <w:proofErr w:type="gramEnd"/>
      <w:r w:rsidR="004E7E7B">
        <w:rPr>
          <w:lang w:val="en-US"/>
        </w:rPr>
        <w:t xml:space="preserve"> increases </w:t>
      </w:r>
      <w:r w:rsidR="005502D9">
        <w:rPr>
          <w:lang w:val="en-US"/>
        </w:rPr>
        <w:t xml:space="preserve">generalizability. </w:t>
      </w:r>
      <w:r w:rsidR="00A1238E">
        <w:rPr>
          <w:lang w:val="en-US"/>
        </w:rPr>
        <w:t xml:space="preserve">Regularization </w:t>
      </w:r>
      <w:r w:rsidR="00A1238E" w:rsidRPr="00242E1D">
        <w:rPr>
          <w:rStyle w:val="Hervorhebung"/>
        </w:rPr>
        <w:t>adds a Constraint</w:t>
      </w:r>
      <w:r w:rsidR="00A1238E">
        <w:rPr>
          <w:lang w:val="en-US"/>
        </w:rPr>
        <w:t xml:space="preserve"> to the model, rather, its Optimizer, to achieve this.</w:t>
      </w:r>
    </w:p>
    <w:p w14:paraId="0E1FAE43" w14:textId="0A7183E8" w:rsidR="00D86C4D" w:rsidRDefault="00E620D6" w:rsidP="00E620D6">
      <w:pPr>
        <w:pStyle w:val="Aufzhlung"/>
        <w:rPr>
          <w:lang w:val="en-US"/>
        </w:rPr>
      </w:pPr>
      <w:r w:rsidRPr="00242E1D">
        <w:rPr>
          <w:rStyle w:val="Hervorhebung"/>
        </w:rPr>
        <w:t>Measure of performance</w:t>
      </w:r>
      <w:r w:rsidRPr="00AC62A8">
        <w:t>:</w:t>
      </w:r>
      <w:r>
        <w:rPr>
          <w:lang w:val="en-US"/>
        </w:rPr>
        <w:t xml:space="preserve"> regression error (MSE)</w:t>
      </w:r>
      <w:r w:rsidR="00051A88">
        <w:rPr>
          <w:lang w:val="en-US"/>
        </w:rPr>
        <w:t xml:space="preserve"> </w:t>
      </w:r>
      <w:r w:rsidR="00051A88" w:rsidRPr="00AC62A8">
        <w:rPr>
          <w:rStyle w:val="ZustzlicherHinweisZchn"/>
        </w:rPr>
        <w:t>how well the model predict</w:t>
      </w:r>
      <w:r w:rsidR="00DE1AAF">
        <w:rPr>
          <w:rStyle w:val="ZustzlicherHinweisZchn"/>
        </w:rPr>
        <w:t>s</w:t>
      </w:r>
      <w:r w:rsidR="00051A88" w:rsidRPr="00AC62A8">
        <w:rPr>
          <w:rStyle w:val="ZustzlicherHinweisZchn"/>
        </w:rPr>
        <w:t xml:space="preserve"> data</w:t>
      </w:r>
    </w:p>
    <w:p w14:paraId="62AC8E31" w14:textId="0CA775A2" w:rsidR="00242E1D" w:rsidRDefault="00242E1D" w:rsidP="00E620D6">
      <w:pPr>
        <w:pStyle w:val="Aufzhlung"/>
        <w:rPr>
          <w:lang w:val="en-US"/>
        </w:rPr>
      </w:pPr>
      <w:r w:rsidRPr="00242E1D">
        <w:rPr>
          <w:rStyle w:val="Hervorhebung"/>
        </w:rPr>
        <w:t>Measure of complexity</w:t>
      </w:r>
      <w:r w:rsidRPr="00AC62A8">
        <w:t>:</w:t>
      </w:r>
      <w:r>
        <w:rPr>
          <w:lang w:val="en-US"/>
        </w:rPr>
        <w:t xml:space="preserve"> regularization term</w:t>
      </w:r>
      <w:r w:rsidR="00DE1AAF">
        <w:rPr>
          <w:lang w:val="en-US"/>
        </w:rPr>
        <w:t xml:space="preserve"> </w:t>
      </w:r>
      <w:proofErr w:type="gramStart"/>
      <w:r w:rsidR="00DE1AAF" w:rsidRPr="00AC62A8">
        <w:rPr>
          <w:rStyle w:val="ZustzlicherHinweisZchn"/>
        </w:rPr>
        <w:t>control</w:t>
      </w:r>
      <w:proofErr w:type="gramEnd"/>
      <w:r w:rsidR="00DE1AAF" w:rsidRPr="00AC62A8">
        <w:rPr>
          <w:rStyle w:val="ZustzlicherHinweisZchn"/>
        </w:rPr>
        <w:t xml:space="preserve"> the complexity of the model</w:t>
      </w:r>
    </w:p>
    <w:p w14:paraId="2E0EE038" w14:textId="0EC1EC47" w:rsidR="00242E1D" w:rsidRDefault="00CB5175" w:rsidP="00242E1D">
      <w:pPr>
        <w:rPr>
          <w:lang w:val="en-US"/>
        </w:rPr>
      </w:pPr>
      <w:r>
        <w:rPr>
          <w:rStyle w:val="Hervorhebung"/>
        </w:rPr>
        <w:t>We want to</w:t>
      </w:r>
      <w:r w:rsidR="00242E1D">
        <w:rPr>
          <w:lang w:val="en-US"/>
        </w:rPr>
        <w:t xml:space="preserve"> </w:t>
      </w:r>
      <w:r w:rsidR="00242E1D" w:rsidRPr="00242E1D">
        <w:rPr>
          <w:rStyle w:val="Hervorhebung"/>
        </w:rPr>
        <w:t xml:space="preserve">Minimize </w:t>
      </w:r>
      <w:r w:rsidR="00EA1377">
        <w:rPr>
          <w:rStyle w:val="Hervorhebung"/>
        </w:rPr>
        <w:t xml:space="preserve">the </w:t>
      </w:r>
      <w:r w:rsidR="00242E1D" w:rsidRPr="00242E1D">
        <w:rPr>
          <w:rStyle w:val="Hervorhebung"/>
        </w:rPr>
        <w:t>regression error + regularization term</w:t>
      </w:r>
      <w:r w:rsidR="00242E1D">
        <w:rPr>
          <w:lang w:val="en-US"/>
        </w:rPr>
        <w:t>. It is common to have two separate functions: An optimization function for the optimizer (Gradient Descent) and a performance evaluation function to evaluate the error.</w:t>
      </w:r>
    </w:p>
    <w:p w14:paraId="7BA0B1BC" w14:textId="4801D899" w:rsidR="001A6E5C" w:rsidRDefault="00242E1D" w:rsidP="00242E1D">
      <w:pPr>
        <w:pStyle w:val="berschrift4"/>
        <w:rPr>
          <w:lang w:val="en-US"/>
        </w:rPr>
      </w:pPr>
      <w:r>
        <w:rPr>
          <w:lang w:val="en-US"/>
        </w:rPr>
        <w:t>How to express Model Complexity</w:t>
      </w:r>
    </w:p>
    <w:p w14:paraId="5496A3A6" w14:textId="5D790452" w:rsidR="00242E1D" w:rsidRDefault="00A00216" w:rsidP="00DF1690">
      <w:pPr>
        <w:rPr>
          <w:lang w:val="en-US"/>
        </w:rPr>
      </w:pPr>
      <w:r>
        <w:rPr>
          <w:lang w:val="en-US"/>
        </w:rPr>
        <w:t xml:space="preserve">The complexity of a model can be expressed by multiple </w:t>
      </w:r>
      <w:r w:rsidR="008708F7">
        <w:rPr>
          <w:lang w:val="en-US"/>
        </w:rPr>
        <w:t xml:space="preserve">parameters: </w:t>
      </w:r>
      <w:r w:rsidR="00FD109F">
        <w:rPr>
          <w:lang w:val="en-US"/>
        </w:rPr>
        <w:t>degree of polynomial, number of features and size of coefficients.</w:t>
      </w:r>
      <w:r w:rsidRPr="00A00216">
        <w:rPr>
          <w:lang w:val="en-US"/>
        </w:rPr>
        <w:t xml:space="preserve"> </w:t>
      </w:r>
      <w:r w:rsidR="007E1B14">
        <w:rPr>
          <w:lang w:val="en-US"/>
        </w:rPr>
        <w:t>There are two different ways to express the complexity</w:t>
      </w:r>
      <w:r w:rsidR="00DE5A49">
        <w:rPr>
          <w:lang w:val="en-US"/>
        </w:rPr>
        <w:t>:</w:t>
      </w:r>
    </w:p>
    <w:p w14:paraId="65148515" w14:textId="40112AAC" w:rsidR="00FD109F" w:rsidRDefault="00FD109F" w:rsidP="006D6FA2">
      <w:pPr>
        <w:pStyle w:val="Aufzhlung"/>
        <w:rPr>
          <w:lang w:val="en-US"/>
        </w:rPr>
      </w:pPr>
      <w:r>
        <w:rPr>
          <w:lang w:val="en-US"/>
        </w:rPr>
        <w:t>L2-Norm (Euclidean Norm</w:t>
      </w:r>
      <w:r w:rsidR="006D6FA2">
        <w:rPr>
          <w:lang w:val="en-US"/>
        </w:rPr>
        <w:t>, Sum of weights</w:t>
      </w:r>
      <w:r>
        <w:rPr>
          <w:lang w:val="en-US"/>
        </w:rPr>
        <w:t xml:space="preserve">): </w:t>
      </w:r>
      <m:oMath>
        <m:nary>
          <m:naryPr>
            <m:chr m:val="∑"/>
            <m:limLoc m:val="undOvr"/>
            <m:ctrlPr>
              <w:rPr>
                <w:rFonts w:ascii="Cambria Math" w:eastAsiaTheme="minorHAnsi" w:hAnsi="Cambria Math"/>
                <w:i/>
                <w:lang w:val="en-US"/>
              </w:rPr>
            </m:ctrlPr>
          </m:naryPr>
          <m:sub>
            <m:r>
              <w:rPr>
                <w:rFonts w:ascii="Cambria Math" w:hAnsi="Cambria Math"/>
                <w:lang w:val="en-US"/>
              </w:rPr>
              <m:t>j=1</m:t>
            </m:r>
          </m:sub>
          <m:sup>
            <m:r>
              <w:rPr>
                <w:rFonts w:ascii="Cambria Math" w:hAnsi="Cambria Math"/>
                <w:lang w:val="en-US"/>
              </w:rPr>
              <m:t>p</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r>
                  <w:rPr>
                    <w:rFonts w:ascii="Cambria Math" w:hAnsi="Cambria Math"/>
                    <w:lang w:val="en-US"/>
                  </w:rPr>
                  <m:t>2</m:t>
                </m:r>
              </m:sup>
            </m:sSubSup>
          </m:e>
        </m:nary>
      </m:oMath>
    </w:p>
    <w:p w14:paraId="4AE0AE49" w14:textId="04DD7229" w:rsidR="007006B1" w:rsidRPr="00961379" w:rsidRDefault="006D6FA2" w:rsidP="00961379">
      <w:pPr>
        <w:pStyle w:val="Aufzhlung"/>
        <w:rPr>
          <w:lang w:val="de-CH"/>
        </w:rPr>
      </w:pPr>
      <w:r w:rsidRPr="002006D4">
        <w:rPr>
          <w:lang w:val="de-CH"/>
        </w:rPr>
        <w:t xml:space="preserve">L1-Norm (Manhattan </w:t>
      </w:r>
      <w:proofErr w:type="spellStart"/>
      <w:r w:rsidRPr="002006D4">
        <w:rPr>
          <w:lang w:val="de-CH"/>
        </w:rPr>
        <w:t>distance</w:t>
      </w:r>
      <w:proofErr w:type="spellEnd"/>
      <w:r w:rsidRPr="002006D4">
        <w:rPr>
          <w:lang w:val="de-CH"/>
        </w:rPr>
        <w:t xml:space="preserve"> / </w:t>
      </w:r>
      <w:proofErr w:type="spellStart"/>
      <w:r w:rsidRPr="002006D4">
        <w:rPr>
          <w:lang w:val="de-CH"/>
        </w:rPr>
        <w:t>Taxicab</w:t>
      </w:r>
      <w:proofErr w:type="spellEnd"/>
      <w:r w:rsidRPr="002006D4">
        <w:rPr>
          <w:lang w:val="de-CH"/>
        </w:rPr>
        <w:t xml:space="preserve"> </w:t>
      </w:r>
      <w:proofErr w:type="spellStart"/>
      <w:r w:rsidRPr="002006D4">
        <w:rPr>
          <w:lang w:val="de-CH"/>
        </w:rPr>
        <w:t>norm</w:t>
      </w:r>
      <w:proofErr w:type="spellEnd"/>
      <w:r w:rsidR="00F20306" w:rsidRPr="002006D4">
        <w:rPr>
          <w:lang w:val="de-CH"/>
        </w:rPr>
        <w:t xml:space="preserve">, </w:t>
      </w:r>
      <w:proofErr w:type="spellStart"/>
      <w:r w:rsidR="00F20306" w:rsidRPr="002006D4">
        <w:rPr>
          <w:lang w:val="de-CH"/>
        </w:rPr>
        <w:t>Sum</w:t>
      </w:r>
      <w:proofErr w:type="spellEnd"/>
      <w:r w:rsidR="00F20306" w:rsidRPr="002006D4">
        <w:rPr>
          <w:lang w:val="de-CH"/>
        </w:rPr>
        <w:t xml:space="preserve"> </w:t>
      </w:r>
      <w:proofErr w:type="spellStart"/>
      <w:r w:rsidR="00F20306" w:rsidRPr="002006D4">
        <w:rPr>
          <w:lang w:val="de-CH"/>
        </w:rPr>
        <w:t>of</w:t>
      </w:r>
      <w:proofErr w:type="spellEnd"/>
      <w:r w:rsidR="00F20306" w:rsidRPr="002006D4">
        <w:rPr>
          <w:lang w:val="de-CH"/>
        </w:rPr>
        <w:t xml:space="preserve"> absolute </w:t>
      </w:r>
      <w:proofErr w:type="spellStart"/>
      <w:r w:rsidR="00F20306" w:rsidRPr="002006D4">
        <w:rPr>
          <w:lang w:val="de-CH"/>
        </w:rPr>
        <w:t>weights</w:t>
      </w:r>
      <w:proofErr w:type="spellEnd"/>
      <w:r w:rsidR="002006D4" w:rsidRPr="002006D4">
        <w:rPr>
          <w:lang w:val="de-CH"/>
        </w:rPr>
        <w:t xml:space="preserve">, </w:t>
      </w:r>
      <w:r w:rsidR="002006D4">
        <w:rPr>
          <w:lang w:val="de-CH"/>
        </w:rPr>
        <w:t>«</w:t>
      </w:r>
      <w:r w:rsidR="002006D4" w:rsidRPr="002006D4">
        <w:rPr>
          <w:lang w:val="de-CH"/>
        </w:rPr>
        <w:t>Häuschen zählen</w:t>
      </w:r>
      <w:r w:rsidR="002006D4">
        <w:rPr>
          <w:lang w:val="de-CH"/>
        </w:rPr>
        <w:t>»</w:t>
      </w:r>
      <w:r w:rsidRPr="002006D4">
        <w:rPr>
          <w:lang w:val="de-CH"/>
        </w:rPr>
        <w:t xml:space="preserve">): </w:t>
      </w:r>
      <m:oMath>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p</m:t>
            </m:r>
          </m:sup>
          <m:e>
            <m:r>
              <w:rPr>
                <w:rFonts w:ascii="Cambria Math" w:hAnsi="Cambria Math"/>
                <w:lang w:val="de-C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de-CH"/>
              </w:rPr>
              <m:t>|</m:t>
            </m:r>
          </m:e>
        </m:nary>
      </m:oMath>
    </w:p>
    <w:p w14:paraId="3A002637" w14:textId="0D84689D" w:rsidR="00E20977" w:rsidRDefault="00E20977" w:rsidP="00DE5A49">
      <w:pPr>
        <w:rPr>
          <w:lang w:val="en-US"/>
        </w:rPr>
      </w:pPr>
      <w:r>
        <w:rPr>
          <w:lang w:val="en-US"/>
        </w:rPr>
        <w:lastRenderedPageBreak/>
        <w:t xml:space="preserve">We </w:t>
      </w:r>
      <w:r w:rsidR="00142D87">
        <w:rPr>
          <w:lang w:val="en-US"/>
        </w:rPr>
        <w:t xml:space="preserve">add one of these constraints to the optimizer </w:t>
      </w:r>
      <w:r w:rsidR="00ED3738">
        <w:rPr>
          <w:lang w:val="en-US"/>
        </w:rPr>
        <w:t xml:space="preserve">to </w:t>
      </w:r>
      <w:r w:rsidR="00374CAC">
        <w:rPr>
          <w:lang w:val="en-US"/>
        </w:rPr>
        <w:t xml:space="preserve">find the best </w:t>
      </w:r>
      <w:r w:rsidR="009855CE">
        <w:rPr>
          <w:lang w:val="en-US"/>
        </w:rPr>
        <w:t xml:space="preserve">weights for our </w:t>
      </w:r>
      <w:proofErr w:type="gramStart"/>
      <w:r w:rsidR="009855CE">
        <w:rPr>
          <w:lang w:val="en-US"/>
        </w:rPr>
        <w:t>model</w:t>
      </w:r>
      <w:proofErr w:type="gramEnd"/>
    </w:p>
    <w:p w14:paraId="55F3F203" w14:textId="73EED1BD" w:rsidR="001A6E5C" w:rsidRPr="00DF1690" w:rsidRDefault="00142D99" w:rsidP="00B9510A">
      <w:pPr>
        <w:pStyle w:val="berschrift4"/>
        <w:rPr>
          <w:lang w:val="en-US"/>
        </w:rPr>
      </w:pPr>
      <w:r>
        <w:rPr>
          <w:lang w:val="en-US"/>
        </w:rPr>
        <w:t>Ridge</w:t>
      </w:r>
    </w:p>
    <w:p w14:paraId="3ACD1154" w14:textId="1DBAFC2E" w:rsidR="005A28AF" w:rsidRDefault="005A28AF" w:rsidP="00B9510A">
      <w:pPr>
        <w:rPr>
          <w:rFonts w:eastAsiaTheme="minorEastAsia"/>
          <w:b/>
          <w:bCs/>
          <w:color w:val="D98825" w:themeColor="accent4"/>
          <w:lang w:val="en-US"/>
        </w:rPr>
      </w:pPr>
      <w:r>
        <w:rPr>
          <w:lang w:val="en-US"/>
        </w:rPr>
        <w:t>Ridge uses the L2-Norm (Euclidean Norm)</w:t>
      </w:r>
      <w:r w:rsidR="009401E6">
        <w:rPr>
          <w:lang w:val="en-US"/>
        </w:rPr>
        <w:t xml:space="preserve">. </w:t>
      </w:r>
      <w:r w:rsidRPr="005B1616">
        <w:rPr>
          <w:lang w:val="en-US"/>
        </w:rPr>
        <w:t>Minimize</w:t>
      </w:r>
      <w:r w:rsidR="00725AE9">
        <w:rPr>
          <w:lang w:val="en-US"/>
        </w:rPr>
        <w:t>:</w:t>
      </w:r>
      <w:r w:rsidRPr="005B1616">
        <w:rPr>
          <w:lang w:val="en-US"/>
        </w:rPr>
        <w:t xml:space="preserve"> </w:t>
      </w:r>
      <m:oMath>
        <m:r>
          <m:rPr>
            <m:sty m:val="p"/>
          </m:rPr>
          <w:rPr>
            <w:rFonts w:ascii="Cambria Math" w:hAnsi="Cambria Math"/>
            <w:lang w:val="en-US"/>
          </w:rPr>
          <w:br/>
        </m:r>
        <m:r>
          <w:rPr>
            <w:rFonts w:ascii="Cambria Math" w:hAnsi="Cambria Math"/>
            <w:lang w:val="en-US"/>
          </w:rPr>
          <m:t>MS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ridge</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,h</m:t>
            </m:r>
            <m:d>
              <m:dPr>
                <m:ctrlPr>
                  <w:rPr>
                    <w:rFonts w:ascii="Cambria Math" w:hAnsi="Cambria Math"/>
                    <w:i/>
                    <w:lang w:val="en-US"/>
                  </w:rPr>
                </m:ctrlPr>
              </m:dPr>
              <m:e>
                <m:r>
                  <w:rPr>
                    <w:rFonts w:ascii="Cambria Math" w:hAnsi="Cambria Math"/>
                    <w:lang w:val="en-US"/>
                  </w:rPr>
                  <m:t>w,x</m:t>
                </m:r>
              </m:e>
            </m:d>
          </m:e>
        </m:d>
        <m:r>
          <w:rPr>
            <w:rFonts w:ascii="Cambria Math" w:hAnsi="Cambria Math"/>
            <w:lang w:val="en-US"/>
          </w:rPr>
          <m:t>=</m:t>
        </m:r>
        <m:f>
          <m:fPr>
            <m:ctrlPr>
              <w:rPr>
                <w:rFonts w:ascii="Cambria Math" w:hAnsi="Cambria Math"/>
                <w:b/>
                <w:bCs/>
                <w:i/>
                <w:color w:val="8B9654" w:themeColor="accent6"/>
                <w:lang w:val="it-IT"/>
              </w:rPr>
            </m:ctrlPr>
          </m:fPr>
          <m:num>
            <m:r>
              <m:rPr>
                <m:sty m:val="bi"/>
              </m:rPr>
              <w:rPr>
                <w:rFonts w:ascii="Cambria Math" w:hAnsi="Cambria Math"/>
                <w:color w:val="8B9654" w:themeColor="accent6"/>
                <w:lang w:val="it-IT"/>
              </w:rPr>
              <m:t>1</m:t>
            </m:r>
          </m:num>
          <m:den>
            <m:r>
              <m:rPr>
                <m:sty m:val="bi"/>
              </m:rPr>
              <w:rPr>
                <w:rFonts w:ascii="Cambria Math" w:hAnsi="Cambria Math"/>
                <w:color w:val="8B9654" w:themeColor="accent6"/>
                <w:lang w:val="it-IT"/>
              </w:rPr>
              <m:t>2</m:t>
            </m:r>
            <m:r>
              <m:rPr>
                <m:sty m:val="bi"/>
              </m:rPr>
              <w:rPr>
                <w:rFonts w:ascii="Cambria Math" w:hAnsi="Cambria Math"/>
                <w:color w:val="8B9654" w:themeColor="accent6"/>
                <w:lang w:val="it-IT"/>
              </w:rPr>
              <m:t>N</m:t>
            </m:r>
          </m:den>
        </m:f>
        <m:nary>
          <m:naryPr>
            <m:chr m:val="∑"/>
            <m:limLoc m:val="subSup"/>
            <m:ctrlPr>
              <w:rPr>
                <w:rFonts w:ascii="Cambria Math" w:hAnsi="Cambria Math"/>
                <w:b/>
                <w:bCs/>
                <w:i/>
                <w:color w:val="8B9654" w:themeColor="accent6"/>
                <w:lang w:val="it-IT"/>
              </w:rPr>
            </m:ctrlPr>
          </m:naryPr>
          <m:sub>
            <m:r>
              <m:rPr>
                <m:sty m:val="bi"/>
              </m:rPr>
              <w:rPr>
                <w:rFonts w:ascii="Cambria Math" w:hAnsi="Cambria Math"/>
                <w:color w:val="8B9654" w:themeColor="accent6"/>
                <w:lang w:val="it-IT"/>
              </w:rPr>
              <m:t>j</m:t>
            </m:r>
            <m:r>
              <m:rPr>
                <m:sty m:val="bi"/>
              </m:rPr>
              <w:rPr>
                <w:rFonts w:ascii="Cambria Math" w:hAnsi="Cambria Math"/>
                <w:color w:val="8B9654" w:themeColor="accent6"/>
                <w:lang w:val="en-US"/>
              </w:rPr>
              <m:t>=</m:t>
            </m:r>
            <m:r>
              <m:rPr>
                <m:sty m:val="bi"/>
              </m:rPr>
              <w:rPr>
                <w:rFonts w:ascii="Cambria Math" w:hAnsi="Cambria Math"/>
                <w:color w:val="8B9654" w:themeColor="accent6"/>
                <w:lang w:val="it-IT"/>
              </w:rPr>
              <m:t>1</m:t>
            </m:r>
          </m:sub>
          <m:sup>
            <m:r>
              <m:rPr>
                <m:sty m:val="bi"/>
              </m:rPr>
              <w:rPr>
                <w:rFonts w:ascii="Cambria Math" w:hAnsi="Cambria Math"/>
                <w:color w:val="8B9654" w:themeColor="accent6"/>
                <w:lang w:val="it-IT"/>
              </w:rPr>
              <m:t>N</m:t>
            </m:r>
          </m:sup>
          <m:e>
            <m:sSup>
              <m:sSupPr>
                <m:ctrlPr>
                  <w:rPr>
                    <w:rFonts w:ascii="Cambria Math" w:hAnsi="Cambria Math"/>
                    <w:b/>
                    <w:bCs/>
                    <w:i/>
                    <w:color w:val="8B9654" w:themeColor="accent6"/>
                    <w:lang w:val="it-IT"/>
                  </w:rPr>
                </m:ctrlPr>
              </m:sSupPr>
              <m:e>
                <m:d>
                  <m:dPr>
                    <m:ctrlPr>
                      <w:rPr>
                        <w:rFonts w:ascii="Cambria Math" w:hAnsi="Cambria Math"/>
                        <w:b/>
                        <w:bCs/>
                        <w:i/>
                        <w:color w:val="8B9654" w:themeColor="accent6"/>
                        <w:lang w:val="it-IT"/>
                      </w:rPr>
                    </m:ctrlPr>
                  </m:dPr>
                  <m:e>
                    <m:sSub>
                      <m:sSubPr>
                        <m:ctrlPr>
                          <w:rPr>
                            <w:rFonts w:ascii="Cambria Math" w:hAnsi="Cambria Math"/>
                            <w:b/>
                            <w:bCs/>
                            <w:i/>
                            <w:color w:val="8B9654" w:themeColor="accent6"/>
                            <w:lang w:val="it-IT"/>
                          </w:rPr>
                        </m:ctrlPr>
                      </m:sSubPr>
                      <m:e>
                        <m:r>
                          <m:rPr>
                            <m:sty m:val="bi"/>
                          </m:rPr>
                          <w:rPr>
                            <w:rFonts w:ascii="Cambria Math" w:hAnsi="Cambria Math"/>
                            <w:color w:val="8B9654" w:themeColor="accent6"/>
                            <w:lang w:val="it-IT"/>
                          </w:rPr>
                          <m:t>y</m:t>
                        </m:r>
                      </m:e>
                      <m:sub>
                        <m:r>
                          <m:rPr>
                            <m:sty m:val="bi"/>
                          </m:rPr>
                          <w:rPr>
                            <w:rFonts w:ascii="Cambria Math" w:hAnsi="Cambria Math"/>
                            <w:color w:val="8B9654" w:themeColor="accent6"/>
                            <w:lang w:val="it-IT"/>
                          </w:rPr>
                          <m:t>i</m:t>
                        </m:r>
                      </m:sub>
                    </m:sSub>
                    <m:r>
                      <m:rPr>
                        <m:sty m:val="bi"/>
                      </m:rPr>
                      <w:rPr>
                        <w:rFonts w:ascii="Cambria Math" w:hAnsi="Cambria Math"/>
                        <w:color w:val="8B9654" w:themeColor="accent6"/>
                        <w:lang w:val="en-US"/>
                      </w:rPr>
                      <m:t>-</m:t>
                    </m:r>
                    <m:r>
                      <m:rPr>
                        <m:sty m:val="bi"/>
                      </m:rPr>
                      <w:rPr>
                        <w:rFonts w:ascii="Cambria Math" w:hAnsi="Cambria Math"/>
                        <w:color w:val="8B9654" w:themeColor="accent6"/>
                        <w:lang w:val="it-IT"/>
                      </w:rPr>
                      <m:t>h</m:t>
                    </m:r>
                    <m:d>
                      <m:dPr>
                        <m:ctrlPr>
                          <w:rPr>
                            <w:rFonts w:ascii="Cambria Math" w:hAnsi="Cambria Math"/>
                            <w:b/>
                            <w:bCs/>
                            <w:i/>
                            <w:color w:val="8B9654" w:themeColor="accent6"/>
                            <w:lang w:val="it-IT"/>
                          </w:rPr>
                        </m:ctrlPr>
                      </m:dPr>
                      <m:e>
                        <m:r>
                          <m:rPr>
                            <m:sty m:val="bi"/>
                          </m:rPr>
                          <w:rPr>
                            <w:rFonts w:ascii="Cambria Math" w:hAnsi="Cambria Math"/>
                            <w:color w:val="8B9654" w:themeColor="accent6"/>
                            <w:lang w:val="it-IT"/>
                          </w:rPr>
                          <m:t>w</m:t>
                        </m:r>
                        <m:r>
                          <m:rPr>
                            <m:sty m:val="bi"/>
                          </m:rPr>
                          <w:rPr>
                            <w:rFonts w:ascii="Cambria Math" w:hAnsi="Cambria Math"/>
                            <w:color w:val="8B9654" w:themeColor="accent6"/>
                            <w:lang w:val="en-US"/>
                          </w:rPr>
                          <m:t>,</m:t>
                        </m:r>
                        <m:sSub>
                          <m:sSubPr>
                            <m:ctrlPr>
                              <w:rPr>
                                <w:rFonts w:ascii="Cambria Math" w:hAnsi="Cambria Math"/>
                                <w:b/>
                                <w:bCs/>
                                <w:i/>
                                <w:color w:val="8B9654" w:themeColor="accent6"/>
                                <w:lang w:val="it-IT"/>
                              </w:rPr>
                            </m:ctrlPr>
                          </m:sSubPr>
                          <m:e>
                            <m:r>
                              <m:rPr>
                                <m:sty m:val="bi"/>
                              </m:rPr>
                              <w:rPr>
                                <w:rFonts w:ascii="Cambria Math" w:hAnsi="Cambria Math"/>
                                <w:color w:val="8B9654" w:themeColor="accent6"/>
                                <w:lang w:val="it-IT"/>
                              </w:rPr>
                              <m:t>x</m:t>
                            </m:r>
                          </m:e>
                          <m:sub>
                            <m:r>
                              <m:rPr>
                                <m:sty m:val="bi"/>
                              </m:rPr>
                              <w:rPr>
                                <w:rFonts w:ascii="Cambria Math" w:hAnsi="Cambria Math"/>
                                <w:color w:val="8B9654" w:themeColor="accent6"/>
                                <w:lang w:val="it-IT"/>
                              </w:rPr>
                              <m:t>j</m:t>
                            </m:r>
                          </m:sub>
                        </m:sSub>
                      </m:e>
                    </m:d>
                  </m:e>
                </m:d>
              </m:e>
              <m:sup>
                <m:r>
                  <m:rPr>
                    <m:sty m:val="bi"/>
                  </m:rPr>
                  <w:rPr>
                    <w:rFonts w:ascii="Cambria Math" w:hAnsi="Cambria Math"/>
                    <w:color w:val="8B9654" w:themeColor="accent6"/>
                    <w:lang w:val="it-IT"/>
                  </w:rPr>
                  <m:t>2</m:t>
                </m:r>
              </m:sup>
            </m:sSup>
          </m:e>
        </m:nary>
        <m:r>
          <w:rPr>
            <w:rFonts w:ascii="Cambria Math" w:hAnsi="Cambria Math"/>
            <w:lang w:val="en-US"/>
          </w:rPr>
          <m:t>+</m:t>
        </m:r>
        <m:r>
          <m:rPr>
            <m:sty m:val="bi"/>
          </m:rPr>
          <w:rPr>
            <w:rFonts w:ascii="Cambria Math" w:hAnsi="Cambria Math"/>
            <w:color w:val="A6460F" w:themeColor="accent5"/>
            <w:lang w:val="it-IT"/>
          </w:rPr>
          <m:t>λ</m:t>
        </m:r>
        <m:r>
          <w:rPr>
            <w:rFonts w:ascii="Cambria Math" w:hAnsi="Cambria Math"/>
            <w:lang w:val="en-US"/>
          </w:rPr>
          <m:t>*</m:t>
        </m:r>
        <m:nary>
          <m:naryPr>
            <m:chr m:val="∑"/>
            <m:limLoc m:val="subSup"/>
            <m:ctrlPr>
              <w:rPr>
                <w:rFonts w:ascii="Cambria Math" w:hAnsi="Cambria Math"/>
                <w:b/>
                <w:bCs/>
                <w:i/>
                <w:color w:val="D98825" w:themeColor="accent4"/>
                <w:lang w:val="it-IT"/>
              </w:rPr>
            </m:ctrlPr>
          </m:naryPr>
          <m:sub>
            <m:r>
              <m:rPr>
                <m:sty m:val="bi"/>
              </m:rPr>
              <w:rPr>
                <w:rFonts w:ascii="Cambria Math" w:hAnsi="Cambria Math"/>
                <w:color w:val="D98825" w:themeColor="accent4"/>
                <w:lang w:val="it-IT"/>
              </w:rPr>
              <m:t>j</m:t>
            </m:r>
            <m:r>
              <m:rPr>
                <m:sty m:val="bi"/>
              </m:rPr>
              <w:rPr>
                <w:rFonts w:ascii="Cambria Math" w:hAnsi="Cambria Math"/>
                <w:color w:val="D98825" w:themeColor="accent4"/>
                <w:lang w:val="en-US"/>
              </w:rPr>
              <m:t>=</m:t>
            </m:r>
            <m:r>
              <m:rPr>
                <m:sty m:val="bi"/>
              </m:rPr>
              <w:rPr>
                <w:rFonts w:ascii="Cambria Math" w:hAnsi="Cambria Math"/>
                <w:color w:val="D98825" w:themeColor="accent4"/>
                <w:lang w:val="it-IT"/>
              </w:rPr>
              <m:t>1</m:t>
            </m:r>
          </m:sub>
          <m:sup>
            <m:r>
              <m:rPr>
                <m:sty m:val="bi"/>
              </m:rPr>
              <w:rPr>
                <w:rFonts w:ascii="Cambria Math" w:hAnsi="Cambria Math"/>
                <w:color w:val="D98825" w:themeColor="accent4"/>
                <w:lang w:val="it-IT"/>
              </w:rPr>
              <m:t>p</m:t>
            </m:r>
          </m:sup>
          <m:e>
            <m:sSubSup>
              <m:sSubSupPr>
                <m:ctrlPr>
                  <w:rPr>
                    <w:rFonts w:ascii="Cambria Math" w:hAnsi="Cambria Math"/>
                    <w:b/>
                    <w:bCs/>
                    <w:i/>
                    <w:color w:val="D98825" w:themeColor="accent4"/>
                    <w:lang w:val="it-IT"/>
                  </w:rPr>
                </m:ctrlPr>
              </m:sSubSupPr>
              <m:e>
                <m:r>
                  <m:rPr>
                    <m:sty m:val="bi"/>
                  </m:rPr>
                  <w:rPr>
                    <w:rFonts w:ascii="Cambria Math" w:hAnsi="Cambria Math"/>
                    <w:color w:val="D98825" w:themeColor="accent4"/>
                    <w:lang w:val="it-IT"/>
                  </w:rPr>
                  <m:t>w</m:t>
                </m:r>
              </m:e>
              <m:sub>
                <m:r>
                  <m:rPr>
                    <m:sty m:val="bi"/>
                  </m:rPr>
                  <w:rPr>
                    <w:rFonts w:ascii="Cambria Math" w:hAnsi="Cambria Math"/>
                    <w:color w:val="D98825" w:themeColor="accent4"/>
                    <w:lang w:val="it-IT"/>
                  </w:rPr>
                  <m:t>j</m:t>
                </m:r>
              </m:sub>
              <m:sup>
                <m:r>
                  <m:rPr>
                    <m:sty m:val="bi"/>
                  </m:rPr>
                  <w:rPr>
                    <w:rFonts w:ascii="Cambria Math" w:hAnsi="Cambria Math"/>
                    <w:color w:val="D98825" w:themeColor="accent4"/>
                    <w:lang w:val="it-IT"/>
                  </w:rPr>
                  <m:t>2</m:t>
                </m:r>
              </m:sup>
            </m:sSubSup>
          </m:e>
        </m:nary>
        <m:r>
          <w:rPr>
            <w:rFonts w:ascii="Cambria Math" w:hAnsi="Cambria Math"/>
            <w:lang w:val="en-US"/>
          </w:rPr>
          <m:t xml:space="preserve">= </m:t>
        </m:r>
      </m:oMath>
      <w:r w:rsidR="00F86CC7" w:rsidRPr="005B1616">
        <w:rPr>
          <w:rFonts w:eastAsiaTheme="minorEastAsia"/>
          <w:b/>
          <w:bCs/>
          <w:color w:val="8B9654" w:themeColor="accent6"/>
          <w:lang w:val="en-US"/>
        </w:rPr>
        <w:t xml:space="preserve">MSE </w:t>
      </w:r>
      <w:r w:rsidR="00F86CC7" w:rsidRPr="005B1616">
        <w:rPr>
          <w:rFonts w:eastAsiaTheme="minorEastAsia"/>
          <w:lang w:val="en-US"/>
        </w:rPr>
        <w:t xml:space="preserve">+ </w:t>
      </w:r>
      <w:r w:rsidR="00725AE9" w:rsidRPr="00725AE9">
        <w:rPr>
          <w:rFonts w:eastAsiaTheme="minorEastAsia"/>
          <w:b/>
          <w:bCs/>
          <w:color w:val="A6460F" w:themeColor="accent5"/>
          <w:lang w:val="en-US"/>
        </w:rPr>
        <w:t>Hyperparameter</w:t>
      </w:r>
      <m:oMath>
        <m:r>
          <w:rPr>
            <w:rFonts w:ascii="Cambria Math" w:eastAsiaTheme="minorEastAsia" w:hAnsi="Cambria Math"/>
            <w:lang w:val="en-US"/>
          </w:rPr>
          <m:t>*</m:t>
        </m:r>
      </m:oMath>
      <w:r w:rsidR="00F86CC7" w:rsidRPr="005B1616">
        <w:rPr>
          <w:rFonts w:eastAsiaTheme="minorEastAsia"/>
          <w:b/>
          <w:bCs/>
          <w:lang w:val="en-US"/>
        </w:rPr>
        <w:t xml:space="preserve"> </w:t>
      </w:r>
      <w:r w:rsidR="00F86CC7" w:rsidRPr="005B1616">
        <w:rPr>
          <w:rFonts w:eastAsiaTheme="minorEastAsia"/>
          <w:b/>
          <w:bCs/>
          <w:color w:val="D98825" w:themeColor="accent4"/>
          <w:lang w:val="en-US"/>
        </w:rPr>
        <w:t>L2</w:t>
      </w:r>
      <w:r w:rsidR="005B1616" w:rsidRPr="005B1616">
        <w:rPr>
          <w:rFonts w:eastAsiaTheme="minorEastAsia"/>
          <w:b/>
          <w:bCs/>
          <w:color w:val="D98825" w:themeColor="accent4"/>
          <w:lang w:val="en-US"/>
        </w:rPr>
        <w:t>-Nor</w:t>
      </w:r>
      <w:r w:rsidR="005B1616">
        <w:rPr>
          <w:rFonts w:eastAsiaTheme="minorEastAsia"/>
          <w:b/>
          <w:bCs/>
          <w:color w:val="D98825" w:themeColor="accent4"/>
          <w:lang w:val="en-US"/>
        </w:rPr>
        <w:t>m</w:t>
      </w:r>
    </w:p>
    <w:p w14:paraId="7E5240D1" w14:textId="54051CBA" w:rsidR="00AB1519" w:rsidRDefault="00AB1519" w:rsidP="00AB1519">
      <w:pPr>
        <w:rPr>
          <w:rFonts w:eastAsiaTheme="minorEastAsia"/>
          <w:lang w:val="en-US"/>
        </w:rPr>
      </w:pPr>
      <w:r w:rsidRPr="00F94F67">
        <w:rPr>
          <w:rStyle w:val="Hervorhebung"/>
        </w:rPr>
        <w:t>Example Calculation of L2-Norm:</w:t>
      </w:r>
      <w:r w:rsidR="00D015DE">
        <w:rPr>
          <w:lang w:val="en-US"/>
        </w:rPr>
        <w:t xml:space="preserve"> Point </w:t>
      </w:r>
      <w:r w:rsidR="00BC4EA7">
        <w:rPr>
          <w:lang w:val="en-US"/>
        </w:rPr>
        <w:t xml:space="preserve">1 is at </w:t>
      </w:r>
      <m:oMath>
        <m:r>
          <w:rPr>
            <w:rFonts w:ascii="Cambria Math" w:hAnsi="Cambria Math"/>
            <w:lang w:val="en-US"/>
          </w:rPr>
          <m:t>x=</m:t>
        </m:r>
        <m:r>
          <m:rPr>
            <m:sty m:val="bi"/>
          </m:rPr>
          <w:rPr>
            <w:rFonts w:ascii="Cambria Math" w:hAnsi="Cambria Math"/>
            <w:color w:val="F2C12E" w:themeColor="accent3"/>
            <w:lang w:val="en-US"/>
          </w:rPr>
          <m:t>3</m:t>
        </m:r>
        <m:r>
          <w:rPr>
            <w:rFonts w:ascii="Cambria Math" w:hAnsi="Cambria Math"/>
            <w:lang w:val="en-US"/>
          </w:rPr>
          <m:t>,y=</m:t>
        </m:r>
        <m:r>
          <m:rPr>
            <m:sty m:val="bi"/>
          </m:rPr>
          <w:rPr>
            <w:rFonts w:ascii="Cambria Math" w:hAnsi="Cambria Math"/>
            <w:color w:val="A6460F" w:themeColor="accent5"/>
            <w:lang w:val="en-US"/>
          </w:rPr>
          <m:t>3</m:t>
        </m:r>
      </m:oMath>
      <w:r w:rsidR="00BC4EA7">
        <w:rPr>
          <w:lang w:val="en-US"/>
        </w:rPr>
        <w:t xml:space="preserve"> and Point 2 is at </w:t>
      </w:r>
      <m:oMath>
        <m:r>
          <w:rPr>
            <w:rFonts w:ascii="Cambria Math" w:hAnsi="Cambria Math"/>
            <w:lang w:val="en-US"/>
          </w:rPr>
          <m:t>x=</m:t>
        </m:r>
        <m:r>
          <m:rPr>
            <m:sty m:val="bi"/>
          </m:rPr>
          <w:rPr>
            <w:rFonts w:ascii="Cambria Math" w:hAnsi="Cambria Math"/>
            <w:color w:val="D98825" w:themeColor="accent4"/>
            <w:lang w:val="en-US"/>
          </w:rPr>
          <m:t>2</m:t>
        </m:r>
        <m:r>
          <w:rPr>
            <w:rFonts w:ascii="Cambria Math" w:hAnsi="Cambria Math"/>
            <w:lang w:val="en-US"/>
          </w:rPr>
          <m:t>, y=</m:t>
        </m:r>
        <m:r>
          <m:rPr>
            <m:sty m:val="bi"/>
          </m:rPr>
          <w:rPr>
            <w:rFonts w:ascii="Cambria Math" w:hAnsi="Cambria Math"/>
            <w:color w:val="8B9654" w:themeColor="accent6"/>
            <w:lang w:val="en-US"/>
          </w:rPr>
          <m:t>2</m:t>
        </m:r>
      </m:oMath>
      <w:r w:rsidR="00BC4EA7">
        <w:rPr>
          <w:lang w:val="en-US"/>
        </w:rPr>
        <w:t xml:space="preserve">. </w:t>
      </w:r>
      <w:ins w:id="38" w:author="Jannis Tschan" w:date="2024-01-10T09:28:00Z">
        <w:r w:rsidR="00EE09B8">
          <w:rPr>
            <w:lang w:val="en-US"/>
          </w:rPr>
          <w:t xml:space="preserve">So, Lambda </w:t>
        </w:r>
        <w:r w:rsidR="00C52EB9">
          <w:rPr>
            <w:lang w:val="en-US"/>
          </w:rPr>
          <w:t xml:space="preserve">gets multiplied by </w:t>
        </w:r>
      </w:ins>
      <m:oMath>
        <m:rad>
          <m:radPr>
            <m:degHide m:val="1"/>
            <m:ctrlPr>
              <w:ins w:id="39" w:author="Jannis Tschan" w:date="2024-01-10T09:29:00Z">
                <w:rPr>
                  <w:rFonts w:ascii="Cambria Math" w:hAnsi="Cambria Math"/>
                  <w:i/>
                  <w:lang w:val="en-US"/>
                </w:rPr>
              </w:ins>
            </m:ctrlPr>
          </m:radPr>
          <m:deg/>
          <m:e>
            <m:r>
              <w:ins w:id="40" w:author="Jannis Tschan" w:date="2024-01-10T09:29:00Z">
                <w:rPr>
                  <w:rFonts w:ascii="Cambria Math" w:hAnsi="Cambria Math"/>
                  <w:lang w:val="en-US"/>
                </w:rPr>
                <m:t>2</m:t>
              </w:ins>
            </m:r>
          </m:e>
        </m:rad>
      </m:oMath>
      <w:ins w:id="41" w:author="Jannis Tschan" w:date="2024-01-10T09:29:00Z">
        <w:r w:rsidR="00615695">
          <w:rPr>
            <w:rFonts w:eastAsiaTheme="minorEastAsia"/>
            <w:lang w:val="en-US"/>
          </w:rPr>
          <w:t>.</w:t>
        </w:r>
      </w:ins>
      <w:r w:rsidR="00F94F67">
        <w:rPr>
          <w:rFonts w:eastAsiaTheme="minorEastAsia"/>
          <w:lang w:val="en-US"/>
        </w:rPr>
        <w:br/>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 xml:space="preserve">= </m:t>
            </m:r>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i=1,p</m:t>
                    </m: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2,i</m:t>
                                </m:r>
                              </m:sub>
                            </m:sSub>
                          </m:e>
                        </m:d>
                      </m:e>
                      <m:sup>
                        <m:r>
                          <w:rPr>
                            <w:rFonts w:ascii="Cambria Math" w:hAnsi="Cambria Math"/>
                            <w:lang w:val="en-US"/>
                          </w:rPr>
                          <m:t>2</m:t>
                        </m:r>
                      </m:sup>
                    </m:sSup>
                  </m:e>
                </m:nary>
              </m:e>
            </m:rad>
            <m:r>
              <w:rPr>
                <w:rFonts w:ascii="Cambria Math" w:hAnsi="Cambria Math"/>
                <w:lang w:val="en-US"/>
              </w:rPr>
              <m:t>⇒d</m:t>
            </m:r>
          </m:e>
          <m:sub>
            <m:r>
              <w:rPr>
                <w:rFonts w:ascii="Cambria Math" w:hAnsi="Cambria Math"/>
                <w:lang w:val="en-US"/>
              </w:rPr>
              <m:t>E</m:t>
            </m:r>
          </m:sub>
        </m:sSub>
        <m:d>
          <m:dPr>
            <m:ctrlPr>
              <w:rPr>
                <w:rFonts w:ascii="Cambria Math" w:hAnsi="Cambria Math"/>
                <w:i/>
                <w:lang w:val="en-US"/>
              </w:rPr>
            </m:ctrlPr>
          </m:dPr>
          <m:e>
            <m:r>
              <w:rPr>
                <w:rFonts w:ascii="Cambria Math" w:hAnsi="Cambria Math"/>
                <w:lang w:val="en-US"/>
              </w:rPr>
              <m:t>1,2</m:t>
            </m:r>
          </m:e>
        </m:d>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color w:val="F2C12E" w:themeColor="accent3"/>
                        <w:lang w:val="en-US"/>
                      </w:rPr>
                      <m:t>3</m:t>
                    </m:r>
                    <m:r>
                      <w:rPr>
                        <w:rFonts w:ascii="Cambria Math" w:hAnsi="Cambria Math"/>
                        <w:lang w:val="en-US"/>
                      </w:rPr>
                      <m:t>-</m:t>
                    </m:r>
                    <m:r>
                      <m:rPr>
                        <m:sty m:val="bi"/>
                      </m:rPr>
                      <w:rPr>
                        <w:rFonts w:ascii="Cambria Math" w:hAnsi="Cambria Math"/>
                        <w:color w:val="D98825" w:themeColor="accent4"/>
                        <w:lang w:val="en-US"/>
                      </w:rPr>
                      <m:t>2</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color w:val="A6460F" w:themeColor="accent5"/>
                        <w:lang w:val="en-US"/>
                      </w:rPr>
                      <m:t>3</m:t>
                    </m:r>
                    <m:r>
                      <w:rPr>
                        <w:rFonts w:ascii="Cambria Math" w:hAnsi="Cambria Math"/>
                        <w:lang w:val="en-US"/>
                      </w:rPr>
                      <m:t>-</m:t>
                    </m:r>
                    <m:r>
                      <m:rPr>
                        <m:sty m:val="bi"/>
                      </m:rPr>
                      <w:rPr>
                        <w:rFonts w:ascii="Cambria Math" w:hAnsi="Cambria Math"/>
                        <w:color w:val="8B9654" w:themeColor="accent6"/>
                        <w:lang w:val="en-US"/>
                      </w:rPr>
                      <m:t>2</m:t>
                    </m:r>
                  </m:e>
                </m:d>
              </m:e>
              <m:sup>
                <m:r>
                  <w:rPr>
                    <w:rFonts w:ascii="Cambria Math" w:hAnsi="Cambria Math"/>
                    <w:lang w:val="en-US"/>
                  </w:rPr>
                  <m:t>2</m:t>
                </m:r>
              </m:sup>
            </m:sSup>
          </m:e>
        </m:rad>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m:t>
            </m:r>
          </m:e>
        </m:rad>
      </m:oMath>
      <w:r w:rsidR="00F94F67">
        <w:rPr>
          <w:rFonts w:eastAsiaTheme="minorEastAsia"/>
          <w:lang w:val="en-US"/>
        </w:rPr>
        <w:t xml:space="preserve"> </w:t>
      </w:r>
    </w:p>
    <w:p w14:paraId="7927126E" w14:textId="6397914D" w:rsidR="00A62F43" w:rsidRPr="005B1616" w:rsidRDefault="00A62F43" w:rsidP="00AB1519">
      <w:pPr>
        <w:rPr>
          <w:lang w:val="en-US"/>
        </w:rPr>
      </w:pPr>
      <w:r w:rsidRPr="00A62F43">
        <w:rPr>
          <w:lang w:val="en-US"/>
        </w:rPr>
        <w:t>L2 regularization is not robust to outliers. The squared terms will blow up the differences in the error of the outliers. The regularization would then attempt to fix this by penalizing the weights.</w:t>
      </w:r>
    </w:p>
    <w:p w14:paraId="55E64876" w14:textId="6793FF39" w:rsidR="00B9510A" w:rsidRDefault="00BE532E" w:rsidP="00BE532E">
      <w:pPr>
        <w:pStyle w:val="berschrift4"/>
        <w:rPr>
          <w:lang w:val="en-US"/>
        </w:rPr>
      </w:pPr>
      <w:r>
        <w:rPr>
          <w:lang w:val="en-US"/>
        </w:rPr>
        <w:t>Lasso</w:t>
      </w:r>
    </w:p>
    <w:p w14:paraId="7AC46306" w14:textId="0950538C" w:rsidR="00BE532E" w:rsidRDefault="00BE532E" w:rsidP="00B9510A">
      <w:pPr>
        <w:rPr>
          <w:lang w:val="en-US"/>
        </w:rPr>
      </w:pPr>
      <w:r>
        <w:rPr>
          <w:lang w:val="en-US"/>
        </w:rPr>
        <w:t>Lasso uses the L1-Norm (Manhattan distance)</w:t>
      </w:r>
      <w:r w:rsidR="009401E6">
        <w:rPr>
          <w:lang w:val="en-US"/>
        </w:rPr>
        <w:t>. Minimize:</w:t>
      </w:r>
    </w:p>
    <w:p w14:paraId="29912AFF" w14:textId="6148AB9C" w:rsidR="00B9510A" w:rsidRPr="005A7329" w:rsidRDefault="00004300" w:rsidP="00B9510A">
      <w:pPr>
        <w:rPr>
          <w:lang w:val="en-US"/>
        </w:rPr>
      </w:pPr>
      <m:oMath>
        <m:r>
          <w:rPr>
            <w:rFonts w:ascii="Cambria Math" w:hAnsi="Cambria Math"/>
            <w:lang w:val="en-US"/>
          </w:rPr>
          <m:t>MS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lasso</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,h</m:t>
            </m:r>
            <m:d>
              <m:dPr>
                <m:ctrlPr>
                  <w:rPr>
                    <w:rFonts w:ascii="Cambria Math" w:hAnsi="Cambria Math"/>
                    <w:i/>
                    <w:lang w:val="en-US"/>
                  </w:rPr>
                </m:ctrlPr>
              </m:dPr>
              <m:e>
                <m:r>
                  <w:rPr>
                    <w:rFonts w:ascii="Cambria Math" w:hAnsi="Cambria Math"/>
                    <w:lang w:val="en-US"/>
                  </w:rPr>
                  <m:t>w,x</m:t>
                </m:r>
              </m:e>
            </m:d>
          </m:e>
        </m:d>
        <m:r>
          <w:rPr>
            <w:rFonts w:ascii="Cambria Math" w:hAnsi="Cambria Math"/>
            <w:lang w:val="en-US"/>
          </w:rPr>
          <m:t>=</m:t>
        </m:r>
        <m:f>
          <m:fPr>
            <m:ctrlPr>
              <w:rPr>
                <w:rFonts w:ascii="Cambria Math" w:eastAsiaTheme="minorEastAsia" w:hAnsi="Cambria Math"/>
                <w:b/>
                <w:bCs/>
                <w:i/>
                <w:color w:val="8B9654" w:themeColor="accent6"/>
                <w:lang w:val="en-US"/>
              </w:rPr>
            </m:ctrlPr>
          </m:fPr>
          <m:num>
            <m:r>
              <m:rPr>
                <m:sty m:val="bi"/>
              </m:rPr>
              <w:rPr>
                <w:rFonts w:ascii="Cambria Math" w:eastAsiaTheme="minorEastAsia" w:hAnsi="Cambria Math"/>
                <w:color w:val="8B9654" w:themeColor="accent6"/>
                <w:lang w:val="de-CH"/>
              </w:rPr>
              <m:t>1</m:t>
            </m:r>
          </m:num>
          <m:den>
            <m:r>
              <m:rPr>
                <m:sty m:val="bi"/>
              </m:rPr>
              <w:rPr>
                <w:rFonts w:ascii="Cambria Math" w:eastAsiaTheme="minorEastAsia" w:hAnsi="Cambria Math"/>
                <w:color w:val="8B9654" w:themeColor="accent6"/>
                <w:lang w:val="de-CH"/>
              </w:rPr>
              <m:t>2</m:t>
            </m:r>
            <m:r>
              <m:rPr>
                <m:sty m:val="bi"/>
              </m:rPr>
              <w:rPr>
                <w:rFonts w:ascii="Cambria Math" w:eastAsiaTheme="minorEastAsia" w:hAnsi="Cambria Math"/>
                <w:color w:val="8B9654" w:themeColor="accent6"/>
                <w:lang w:val="en-US"/>
              </w:rPr>
              <m:t>N</m:t>
            </m:r>
          </m:den>
        </m:f>
        <m:nary>
          <m:naryPr>
            <m:chr m:val="∑"/>
            <m:limLoc m:val="subSup"/>
            <m:ctrlPr>
              <w:rPr>
                <w:rFonts w:ascii="Cambria Math" w:eastAsiaTheme="minorEastAsia" w:hAnsi="Cambria Math"/>
                <w:b/>
                <w:bCs/>
                <w:i/>
                <w:color w:val="8B9654" w:themeColor="accent6"/>
                <w:lang w:val="en-US"/>
              </w:rPr>
            </m:ctrlPr>
          </m:naryPr>
          <m:sub>
            <m:r>
              <m:rPr>
                <m:sty m:val="bi"/>
              </m:rPr>
              <w:rPr>
                <w:rFonts w:ascii="Cambria Math" w:eastAsiaTheme="minorEastAsia" w:hAnsi="Cambria Math"/>
                <w:color w:val="8B9654" w:themeColor="accent6"/>
                <w:lang w:val="en-US"/>
              </w:rPr>
              <m:t>j=</m:t>
            </m:r>
            <m:r>
              <m:rPr>
                <m:sty m:val="bi"/>
              </m:rPr>
              <w:rPr>
                <w:rFonts w:ascii="Cambria Math" w:eastAsiaTheme="minorEastAsia" w:hAnsi="Cambria Math"/>
                <w:color w:val="8B9654" w:themeColor="accent6"/>
                <w:lang w:val="de-CH"/>
              </w:rPr>
              <m:t>1</m:t>
            </m:r>
          </m:sub>
          <m:sup>
            <m:r>
              <m:rPr>
                <m:sty m:val="bi"/>
              </m:rPr>
              <w:rPr>
                <w:rFonts w:ascii="Cambria Math" w:eastAsiaTheme="minorEastAsia" w:hAnsi="Cambria Math"/>
                <w:color w:val="8B9654" w:themeColor="accent6"/>
                <w:lang w:val="en-US"/>
              </w:rPr>
              <m:t>N</m:t>
            </m:r>
          </m:sup>
          <m:e>
            <m:sSup>
              <m:sSupPr>
                <m:ctrlPr>
                  <w:rPr>
                    <w:rFonts w:ascii="Cambria Math" w:eastAsiaTheme="minorEastAsia" w:hAnsi="Cambria Math"/>
                    <w:b/>
                    <w:bCs/>
                    <w:i/>
                    <w:color w:val="8B9654" w:themeColor="accent6"/>
                    <w:lang w:val="en-US"/>
                  </w:rPr>
                </m:ctrlPr>
              </m:sSupPr>
              <m:e>
                <m:d>
                  <m:dPr>
                    <m:ctrlPr>
                      <w:rPr>
                        <w:rFonts w:ascii="Cambria Math" w:eastAsiaTheme="minorEastAsia" w:hAnsi="Cambria Math"/>
                        <w:b/>
                        <w:bCs/>
                        <w:i/>
                        <w:color w:val="8B9654" w:themeColor="accent6"/>
                        <w:lang w:val="en-US"/>
                      </w:rPr>
                    </m:ctrlPr>
                  </m:dPr>
                  <m:e>
                    <m:sSub>
                      <m:sSubPr>
                        <m:ctrlPr>
                          <w:rPr>
                            <w:rFonts w:ascii="Cambria Math" w:eastAsiaTheme="minorEastAsia" w:hAnsi="Cambria Math"/>
                            <w:b/>
                            <w:bCs/>
                            <w:i/>
                            <w:color w:val="8B9654" w:themeColor="accent6"/>
                            <w:lang w:val="en-US"/>
                          </w:rPr>
                        </m:ctrlPr>
                      </m:sSubPr>
                      <m:e>
                        <m:r>
                          <m:rPr>
                            <m:sty m:val="bi"/>
                          </m:rPr>
                          <w:rPr>
                            <w:rFonts w:ascii="Cambria Math" w:eastAsiaTheme="minorEastAsia" w:hAnsi="Cambria Math"/>
                            <w:color w:val="8B9654" w:themeColor="accent6"/>
                            <w:lang w:val="en-US"/>
                          </w:rPr>
                          <m:t>y</m:t>
                        </m:r>
                      </m:e>
                      <m:sub>
                        <m:r>
                          <m:rPr>
                            <m:sty m:val="bi"/>
                          </m:rPr>
                          <w:rPr>
                            <w:rFonts w:ascii="Cambria Math" w:eastAsiaTheme="minorEastAsia" w:hAnsi="Cambria Math"/>
                            <w:color w:val="8B9654" w:themeColor="accent6"/>
                            <w:lang w:val="en-US"/>
                          </w:rPr>
                          <m:t>j</m:t>
                        </m:r>
                      </m:sub>
                    </m:sSub>
                    <m:r>
                      <m:rPr>
                        <m:sty m:val="bi"/>
                      </m:rPr>
                      <w:rPr>
                        <w:rFonts w:ascii="Cambria Math" w:eastAsiaTheme="minorEastAsia" w:hAnsi="Cambria Math"/>
                        <w:color w:val="8B9654" w:themeColor="accent6"/>
                        <w:lang w:val="en-US"/>
                      </w:rPr>
                      <m:t>-</m:t>
                    </m:r>
                    <m:r>
                      <m:rPr>
                        <m:sty m:val="bi"/>
                      </m:rPr>
                      <w:rPr>
                        <w:rFonts w:ascii="Cambria Math" w:eastAsiaTheme="minorEastAsia" w:hAnsi="Cambria Math"/>
                        <w:color w:val="8B9654" w:themeColor="accent6"/>
                        <w:lang w:val="de-CH"/>
                      </w:rPr>
                      <m:t>h</m:t>
                    </m:r>
                    <m:d>
                      <m:dPr>
                        <m:ctrlPr>
                          <w:rPr>
                            <w:rFonts w:ascii="Cambria Math" w:eastAsiaTheme="minorEastAsia" w:hAnsi="Cambria Math"/>
                            <w:b/>
                            <w:bCs/>
                            <w:i/>
                            <w:color w:val="8B9654" w:themeColor="accent6"/>
                            <w:lang w:val="en-US"/>
                          </w:rPr>
                        </m:ctrlPr>
                      </m:dPr>
                      <m:e>
                        <m:r>
                          <m:rPr>
                            <m:sty m:val="bi"/>
                          </m:rPr>
                          <w:rPr>
                            <w:rFonts w:ascii="Cambria Math" w:eastAsiaTheme="minorEastAsia" w:hAnsi="Cambria Math"/>
                            <w:color w:val="8B9654" w:themeColor="accent6"/>
                            <w:lang w:val="en-US"/>
                          </w:rPr>
                          <m:t>w,</m:t>
                        </m:r>
                        <m:sSub>
                          <m:sSubPr>
                            <m:ctrlPr>
                              <w:rPr>
                                <w:rFonts w:ascii="Cambria Math" w:eastAsiaTheme="minorEastAsia" w:hAnsi="Cambria Math"/>
                                <w:b/>
                                <w:bCs/>
                                <w:i/>
                                <w:color w:val="8B9654" w:themeColor="accent6"/>
                                <w:lang w:val="en-US"/>
                              </w:rPr>
                            </m:ctrlPr>
                          </m:sSubPr>
                          <m:e>
                            <m:r>
                              <m:rPr>
                                <m:sty m:val="bi"/>
                              </m:rPr>
                              <w:rPr>
                                <w:rFonts w:ascii="Cambria Math" w:eastAsiaTheme="minorEastAsia" w:hAnsi="Cambria Math"/>
                                <w:color w:val="8B9654" w:themeColor="accent6"/>
                                <w:lang w:val="en-US"/>
                              </w:rPr>
                              <m:t>x</m:t>
                            </m:r>
                          </m:e>
                          <m:sub>
                            <m:r>
                              <m:rPr>
                                <m:sty m:val="bi"/>
                              </m:rPr>
                              <w:rPr>
                                <w:rFonts w:ascii="Cambria Math" w:eastAsiaTheme="minorEastAsia" w:hAnsi="Cambria Math"/>
                                <w:color w:val="8B9654" w:themeColor="accent6"/>
                                <w:lang w:val="en-US"/>
                              </w:rPr>
                              <m:t>j</m:t>
                            </m:r>
                          </m:sub>
                        </m:sSub>
                      </m:e>
                    </m:d>
                  </m:e>
                </m:d>
              </m:e>
              <m:sup>
                <m:r>
                  <m:rPr>
                    <m:sty m:val="bi"/>
                  </m:rPr>
                  <w:rPr>
                    <w:rFonts w:ascii="Cambria Math" w:eastAsiaTheme="minorEastAsia" w:hAnsi="Cambria Math"/>
                    <w:color w:val="8B9654" w:themeColor="accent6"/>
                    <w:lang w:val="de-CH"/>
                  </w:rPr>
                  <m:t>2</m:t>
                </m:r>
              </m:sup>
            </m:sSup>
          </m:e>
        </m:nary>
        <m:r>
          <w:rPr>
            <w:rFonts w:ascii="Cambria Math" w:eastAsiaTheme="minorEastAsia" w:hAnsi="Cambria Math"/>
            <w:lang w:val="en-US"/>
          </w:rPr>
          <m:t xml:space="preserve">+ </m:t>
        </m:r>
        <m:r>
          <m:rPr>
            <m:sty m:val="bi"/>
          </m:rPr>
          <w:rPr>
            <w:rFonts w:ascii="Cambria Math" w:eastAsiaTheme="minorEastAsia" w:hAnsi="Cambria Math"/>
            <w:color w:val="A6460F" w:themeColor="accent5"/>
            <w:lang w:val="en-US"/>
          </w:rPr>
          <m:t>λ</m:t>
        </m:r>
        <m:r>
          <w:rPr>
            <w:rFonts w:ascii="Cambria Math" w:eastAsiaTheme="minorEastAsia" w:hAnsi="Cambria Math"/>
            <w:lang w:val="en-US"/>
          </w:rPr>
          <m:t>*</m:t>
        </m:r>
        <m:nary>
          <m:naryPr>
            <m:chr m:val="∑"/>
            <m:limLoc m:val="subSup"/>
            <m:ctrlPr>
              <w:rPr>
                <w:rFonts w:ascii="Cambria Math" w:eastAsiaTheme="minorEastAsia" w:hAnsi="Cambria Math"/>
                <w:b/>
                <w:bCs/>
                <w:i/>
                <w:color w:val="F2C12E" w:themeColor="accent3"/>
                <w:lang w:val="en-US"/>
              </w:rPr>
            </m:ctrlPr>
          </m:naryPr>
          <m:sub>
            <m:r>
              <m:rPr>
                <m:sty m:val="bi"/>
              </m:rPr>
              <w:rPr>
                <w:rFonts w:ascii="Cambria Math" w:eastAsiaTheme="minorEastAsia" w:hAnsi="Cambria Math"/>
                <w:color w:val="F2C12E" w:themeColor="accent3"/>
                <w:lang w:val="en-US"/>
              </w:rPr>
              <m:t>j=</m:t>
            </m:r>
            <m:r>
              <m:rPr>
                <m:sty m:val="bi"/>
              </m:rPr>
              <w:rPr>
                <w:rFonts w:ascii="Cambria Math" w:eastAsiaTheme="minorEastAsia" w:hAnsi="Cambria Math"/>
                <w:color w:val="F2C12E" w:themeColor="accent3"/>
                <w:lang w:val="de-CH"/>
              </w:rPr>
              <m:t>1</m:t>
            </m:r>
          </m:sub>
          <m:sup>
            <m:r>
              <m:rPr>
                <m:sty m:val="bi"/>
              </m:rPr>
              <w:rPr>
                <w:rFonts w:ascii="Cambria Math" w:eastAsiaTheme="minorEastAsia" w:hAnsi="Cambria Math"/>
                <w:color w:val="F2C12E" w:themeColor="accent3"/>
                <w:lang w:val="en-US"/>
              </w:rPr>
              <m:t>p</m:t>
            </m:r>
          </m:sup>
          <m:e>
            <m:d>
              <m:dPr>
                <m:begChr m:val="|"/>
                <m:endChr m:val="|"/>
                <m:ctrlPr>
                  <w:rPr>
                    <w:rFonts w:ascii="Cambria Math" w:eastAsiaTheme="minorEastAsia" w:hAnsi="Cambria Math"/>
                    <w:b/>
                    <w:bCs/>
                    <w:i/>
                    <w:color w:val="F2C12E" w:themeColor="accent3"/>
                    <w:lang w:val="en-US"/>
                  </w:rPr>
                </m:ctrlPr>
              </m:dPr>
              <m:e>
                <m:sSub>
                  <m:sSubPr>
                    <m:ctrlPr>
                      <w:rPr>
                        <w:rFonts w:ascii="Cambria Math" w:eastAsiaTheme="minorEastAsia" w:hAnsi="Cambria Math"/>
                        <w:b/>
                        <w:bCs/>
                        <w:i/>
                        <w:color w:val="F2C12E" w:themeColor="accent3"/>
                        <w:lang w:val="en-US"/>
                      </w:rPr>
                    </m:ctrlPr>
                  </m:sSubPr>
                  <m:e>
                    <m:r>
                      <m:rPr>
                        <m:sty m:val="bi"/>
                      </m:rPr>
                      <w:rPr>
                        <w:rFonts w:ascii="Cambria Math" w:eastAsiaTheme="minorEastAsia" w:hAnsi="Cambria Math"/>
                        <w:color w:val="F2C12E" w:themeColor="accent3"/>
                        <w:lang w:val="en-US"/>
                      </w:rPr>
                      <m:t>w</m:t>
                    </m:r>
                  </m:e>
                  <m:sub>
                    <m:r>
                      <m:rPr>
                        <m:sty m:val="bi"/>
                      </m:rPr>
                      <w:rPr>
                        <w:rFonts w:ascii="Cambria Math" w:eastAsiaTheme="minorEastAsia" w:hAnsi="Cambria Math"/>
                        <w:color w:val="F2C12E" w:themeColor="accent3"/>
                        <w:lang w:val="en-US"/>
                      </w:rPr>
                      <m:t>j</m:t>
                    </m:r>
                  </m:sub>
                </m:sSub>
              </m:e>
            </m:d>
          </m:e>
        </m:nary>
        <m:r>
          <w:rPr>
            <w:rFonts w:ascii="Cambria Math" w:eastAsiaTheme="minorEastAsia" w:hAnsi="Cambria Math"/>
            <w:lang w:val="en-US"/>
          </w:rPr>
          <m:t>=</m:t>
        </m:r>
      </m:oMath>
      <w:r w:rsidR="00B86DCE" w:rsidRPr="005A7329">
        <w:rPr>
          <w:rFonts w:eastAsiaTheme="minorEastAsia"/>
          <w:lang w:val="en-US"/>
        </w:rPr>
        <w:t xml:space="preserve"> </w:t>
      </w:r>
      <w:r w:rsidR="00B86DCE" w:rsidRPr="005A7329">
        <w:rPr>
          <w:rFonts w:eastAsiaTheme="minorEastAsia"/>
          <w:b/>
          <w:color w:val="8B9654" w:themeColor="accent6"/>
          <w:lang w:val="en-US"/>
        </w:rPr>
        <w:t>MSE</w:t>
      </w:r>
      <w:r w:rsidR="00B86DCE" w:rsidRPr="005A7329">
        <w:rPr>
          <w:rFonts w:eastAsiaTheme="minorEastAsia"/>
          <w:color w:val="8B9654" w:themeColor="accent6"/>
          <w:lang w:val="en-US"/>
        </w:rPr>
        <w:t xml:space="preserve"> </w:t>
      </w:r>
      <w:r w:rsidR="00B86DCE" w:rsidRPr="005A7329">
        <w:rPr>
          <w:rFonts w:eastAsiaTheme="minorEastAsia"/>
          <w:lang w:val="en-US"/>
        </w:rPr>
        <w:t xml:space="preserve">+ </w:t>
      </w:r>
      <w:r w:rsidR="00B86DCE" w:rsidRPr="005A7329">
        <w:rPr>
          <w:rFonts w:eastAsiaTheme="minorEastAsia"/>
          <w:b/>
          <w:color w:val="A6460F" w:themeColor="accent5"/>
          <w:lang w:val="en-US"/>
        </w:rPr>
        <w:t>Hyperparameter</w:t>
      </w:r>
      <w:r w:rsidR="00B86DCE" w:rsidRPr="005A7329">
        <w:rPr>
          <w:rFonts w:eastAsiaTheme="minorEastAsia"/>
          <w:color w:val="A6460F" w:themeColor="accent5"/>
          <w:lang w:val="en-US"/>
        </w:rPr>
        <w:t xml:space="preserve"> </w:t>
      </w:r>
      <w:r w:rsidR="00B86DCE" w:rsidRPr="005A7329">
        <w:rPr>
          <w:rFonts w:eastAsiaTheme="minorEastAsia"/>
          <w:lang w:val="en-US"/>
        </w:rPr>
        <w:t xml:space="preserve">* </w:t>
      </w:r>
      <w:r w:rsidR="00B86DCE" w:rsidRPr="005A7329">
        <w:rPr>
          <w:rFonts w:eastAsiaTheme="minorEastAsia"/>
          <w:b/>
          <w:color w:val="F2C12E" w:themeColor="accent3"/>
          <w:lang w:val="en-US"/>
        </w:rPr>
        <w:t>L1-Norm</w:t>
      </w:r>
      <w:r w:rsidR="005D6B91" w:rsidRPr="005A7329">
        <w:rPr>
          <w:rFonts w:eastAsiaTheme="minorEastAsia"/>
          <w:color w:val="F2C12E" w:themeColor="accent3"/>
          <w:lang w:val="en-US"/>
        </w:rPr>
        <w:t xml:space="preserve"> </w:t>
      </w:r>
    </w:p>
    <w:p w14:paraId="772CB17F" w14:textId="7FADF638" w:rsidR="005C6236" w:rsidRDefault="005C6236" w:rsidP="00B9510A">
      <w:pPr>
        <w:rPr>
          <w:rFonts w:eastAsiaTheme="minorEastAsia"/>
          <w:lang w:val="en-US"/>
        </w:rPr>
      </w:pPr>
      <w:r w:rsidRPr="005C6236">
        <w:rPr>
          <w:lang w:val="en-US"/>
        </w:rPr>
        <w:t xml:space="preserve">Lasso </w:t>
      </w:r>
      <w:r w:rsidR="00AD529D">
        <w:rPr>
          <w:lang w:val="en-US"/>
        </w:rPr>
        <w:t>can</w:t>
      </w:r>
      <w:r w:rsidRPr="005C6236">
        <w:rPr>
          <w:lang w:val="en-US"/>
        </w:rPr>
        <w:t xml:space="preserve"> f</w:t>
      </w:r>
      <w:r>
        <w:rPr>
          <w:lang w:val="en-US"/>
        </w:rPr>
        <w:t>orce the weights to 0</w:t>
      </w:r>
      <w:r w:rsidR="00A9537C">
        <w:rPr>
          <w:lang w:val="en-US"/>
        </w:rPr>
        <w:t>,</w:t>
      </w:r>
      <w:r>
        <w:rPr>
          <w:lang w:val="en-US"/>
        </w:rPr>
        <w:t xml:space="preserve"> </w:t>
      </w:r>
      <w:r w:rsidR="00AD529D">
        <w:rPr>
          <w:lang w:val="en-US"/>
        </w:rPr>
        <w:t>unlike</w:t>
      </w:r>
      <w:r>
        <w:rPr>
          <w:lang w:val="en-US"/>
        </w:rPr>
        <w:t xml:space="preserve"> Ridge. It enables us to p</w:t>
      </w:r>
      <w:r w:rsidR="004D0D75">
        <w:rPr>
          <w:lang w:val="en-US"/>
        </w:rPr>
        <w:t xml:space="preserve">erform feature selection, making certain weights 0.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=0</m:t>
        </m:r>
      </m:oMath>
      <w:r w:rsidR="004D0D75">
        <w:rPr>
          <w:rFonts w:eastAsiaTheme="minorEastAsia"/>
          <w:lang w:val="en-US"/>
        </w:rPr>
        <w:t xml:space="preserve"> means that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4D0D75">
        <w:rPr>
          <w:rFonts w:eastAsiaTheme="minorEastAsia"/>
          <w:lang w:val="en-US"/>
        </w:rPr>
        <w:t xml:space="preserve"> is not relevant.</w:t>
      </w:r>
    </w:p>
    <w:p w14:paraId="0134CF9F" w14:textId="6B10C58F" w:rsidR="001E56EE" w:rsidRDefault="001E56EE" w:rsidP="00B9510A">
      <w:pPr>
        <w:rPr>
          <w:rFonts w:eastAsiaTheme="minorEastAsia"/>
          <w:lang w:val="en-US"/>
        </w:rPr>
      </w:pPr>
      <w:r>
        <w:rPr>
          <w:rFonts w:eastAsiaTheme="minorEastAsia"/>
          <w:lang w:val="en-US"/>
        </w:rPr>
        <w:t xml:space="preserve">When we have </w:t>
      </w:r>
      <w:r w:rsidRPr="001E56EE">
        <w:rPr>
          <w:rFonts w:eastAsiaTheme="minorEastAsia"/>
          <w:lang w:val="en-US"/>
        </w:rPr>
        <w:t>highly correlated features</w:t>
      </w:r>
      <w:r w:rsidR="000969B4">
        <w:rPr>
          <w:rFonts w:eastAsiaTheme="minorEastAsia"/>
          <w:lang w:val="en-US"/>
        </w:rPr>
        <w:t xml:space="preserve"> </w:t>
      </w:r>
      <w:r w:rsidR="000969B4" w:rsidRPr="003558F1">
        <w:rPr>
          <w:rStyle w:val="ZustzlicherHinweisZchn"/>
        </w:rPr>
        <w:t xml:space="preserve">i.e. </w:t>
      </w:r>
      <w:r w:rsidR="003D43BD" w:rsidRPr="003558F1">
        <w:rPr>
          <w:rStyle w:val="ZustzlicherHinweisZchn"/>
        </w:rPr>
        <w:t>number of rooms and house area size</w:t>
      </w:r>
      <w:r w:rsidRPr="001E56EE">
        <w:rPr>
          <w:rFonts w:eastAsiaTheme="minorEastAsia"/>
          <w:lang w:val="en-US"/>
        </w:rPr>
        <w:t>, the L1 norm would select only 1 of the features from the group of correlated features in an arbitrary nature, which is something that we might not want.</w:t>
      </w:r>
    </w:p>
    <w:p w14:paraId="7590840D" w14:textId="358965EF" w:rsidR="00F94F67" w:rsidRPr="005B1616" w:rsidRDefault="00F94F67" w:rsidP="00F94F67">
      <w:pPr>
        <w:rPr>
          <w:lang w:val="en-US"/>
        </w:rPr>
      </w:pPr>
      <w:r w:rsidRPr="00F94F67">
        <w:rPr>
          <w:rStyle w:val="Hervorhebung"/>
        </w:rPr>
        <w:t>Example Calculation of L</w:t>
      </w:r>
      <w:r>
        <w:rPr>
          <w:rStyle w:val="Hervorhebung"/>
        </w:rPr>
        <w:t>1</w:t>
      </w:r>
      <w:r w:rsidRPr="00F94F67">
        <w:rPr>
          <w:rStyle w:val="Hervorhebung"/>
        </w:rPr>
        <w:t>-Norm:</w:t>
      </w:r>
      <w:r>
        <w:rPr>
          <w:lang w:val="en-US"/>
        </w:rPr>
        <w:t xml:space="preserve"> Point 1 is at </w:t>
      </w:r>
      <m:oMath>
        <m:r>
          <w:rPr>
            <w:rFonts w:ascii="Cambria Math" w:hAnsi="Cambria Math"/>
            <w:lang w:val="en-US"/>
          </w:rPr>
          <m:t>x=</m:t>
        </m:r>
        <m:r>
          <m:rPr>
            <m:sty m:val="bi"/>
          </m:rPr>
          <w:rPr>
            <w:rFonts w:ascii="Cambria Math" w:hAnsi="Cambria Math"/>
            <w:color w:val="F2C12E" w:themeColor="accent3"/>
            <w:lang w:val="en-US"/>
          </w:rPr>
          <m:t>3</m:t>
        </m:r>
        <m:r>
          <w:rPr>
            <w:rFonts w:ascii="Cambria Math" w:hAnsi="Cambria Math"/>
            <w:lang w:val="en-US"/>
          </w:rPr>
          <m:t>,y=</m:t>
        </m:r>
        <m:r>
          <m:rPr>
            <m:sty m:val="bi"/>
          </m:rPr>
          <w:rPr>
            <w:rFonts w:ascii="Cambria Math" w:hAnsi="Cambria Math"/>
            <w:color w:val="A6460F" w:themeColor="accent5"/>
            <w:lang w:val="en-US"/>
          </w:rPr>
          <m:t>3</m:t>
        </m:r>
      </m:oMath>
      <w:r>
        <w:rPr>
          <w:lang w:val="en-US"/>
        </w:rPr>
        <w:t xml:space="preserve"> and Point 2 is at </w:t>
      </w:r>
      <m:oMath>
        <m:r>
          <w:rPr>
            <w:rFonts w:ascii="Cambria Math" w:hAnsi="Cambria Math"/>
            <w:lang w:val="en-US"/>
          </w:rPr>
          <m:t>x=</m:t>
        </m:r>
        <m:r>
          <m:rPr>
            <m:sty m:val="bi"/>
          </m:rPr>
          <w:rPr>
            <w:rFonts w:ascii="Cambria Math" w:hAnsi="Cambria Math"/>
            <w:color w:val="D98825" w:themeColor="accent4"/>
            <w:lang w:val="en-US"/>
          </w:rPr>
          <m:t>2</m:t>
        </m:r>
        <m:r>
          <w:rPr>
            <w:rFonts w:ascii="Cambria Math" w:hAnsi="Cambria Math"/>
            <w:lang w:val="en-US"/>
          </w:rPr>
          <m:t>, y=</m:t>
        </m:r>
        <m:r>
          <m:rPr>
            <m:sty m:val="bi"/>
          </m:rPr>
          <w:rPr>
            <w:rFonts w:ascii="Cambria Math" w:hAnsi="Cambria Math"/>
            <w:color w:val="8B9654" w:themeColor="accent6"/>
            <w:lang w:val="en-US"/>
          </w:rPr>
          <m:t>2</m:t>
        </m:r>
      </m:oMath>
      <w:r>
        <w:rPr>
          <w:lang w:val="en-US"/>
        </w:rPr>
        <w:t xml:space="preserve">. </w:t>
      </w:r>
      <w:r>
        <w:rPr>
          <w:rFonts w:eastAsiaTheme="minorEastAsia"/>
          <w:lang w:val="en-US"/>
        </w:rPr>
        <w:br/>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 xml:space="preserve">= </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2,i</m:t>
                        </m:r>
                      </m:sub>
                    </m:sSub>
                  </m:e>
                </m:d>
              </m:e>
            </m:nary>
            <m:r>
              <w:rPr>
                <w:rFonts w:ascii="Cambria Math" w:hAnsi="Cambria Math"/>
                <w:lang w:val="en-US"/>
              </w:rPr>
              <m:t>⇒d</m:t>
            </m:r>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1,2</m:t>
            </m:r>
          </m:e>
        </m:d>
        <m:r>
          <w:rPr>
            <w:rFonts w:ascii="Cambria Math" w:hAnsi="Cambria Math"/>
            <w:lang w:val="en-US"/>
          </w:rPr>
          <m:t>=</m:t>
        </m:r>
        <m:d>
          <m:dPr>
            <m:ctrlPr>
              <w:rPr>
                <w:rFonts w:ascii="Cambria Math" w:hAnsi="Cambria Math"/>
                <w:i/>
                <w:lang w:val="en-US"/>
              </w:rPr>
            </m:ctrlPr>
          </m:dPr>
          <m:e>
            <m:r>
              <m:rPr>
                <m:sty m:val="bi"/>
              </m:rPr>
              <w:rPr>
                <w:rFonts w:ascii="Cambria Math" w:hAnsi="Cambria Math"/>
                <w:color w:val="F2C12E" w:themeColor="accent3"/>
                <w:lang w:val="en-US"/>
              </w:rPr>
              <m:t>3</m:t>
            </m:r>
            <m:r>
              <w:rPr>
                <w:rFonts w:ascii="Cambria Math" w:hAnsi="Cambria Math"/>
                <w:lang w:val="en-US"/>
              </w:rPr>
              <m:t>-</m:t>
            </m:r>
            <m:r>
              <m:rPr>
                <m:sty m:val="bi"/>
              </m:rPr>
              <w:rPr>
                <w:rFonts w:ascii="Cambria Math" w:hAnsi="Cambria Math"/>
                <w:color w:val="D98825" w:themeColor="accent4"/>
                <w:lang w:val="en-US"/>
              </w:rPr>
              <m:t>2</m:t>
            </m:r>
          </m:e>
        </m:d>
        <m:r>
          <w:rPr>
            <w:rFonts w:ascii="Cambria Math" w:hAnsi="Cambria Math"/>
            <w:lang w:val="en-US"/>
          </w:rPr>
          <m:t>+</m:t>
        </m:r>
        <m:d>
          <m:dPr>
            <m:ctrlPr>
              <w:rPr>
                <w:rFonts w:ascii="Cambria Math" w:hAnsi="Cambria Math"/>
                <w:i/>
                <w:lang w:val="en-US"/>
              </w:rPr>
            </m:ctrlPr>
          </m:dPr>
          <m:e>
            <m:r>
              <m:rPr>
                <m:sty m:val="bi"/>
              </m:rPr>
              <w:rPr>
                <w:rFonts w:ascii="Cambria Math" w:hAnsi="Cambria Math"/>
                <w:color w:val="A6460F" w:themeColor="accent5"/>
                <w:lang w:val="en-US"/>
              </w:rPr>
              <m:t>3</m:t>
            </m:r>
            <m:r>
              <w:rPr>
                <w:rFonts w:ascii="Cambria Math" w:hAnsi="Cambria Math"/>
                <w:lang w:val="en-US"/>
              </w:rPr>
              <m:t>-</m:t>
            </m:r>
            <m:r>
              <m:rPr>
                <m:sty m:val="bi"/>
              </m:rPr>
              <w:rPr>
                <w:rFonts w:ascii="Cambria Math" w:hAnsi="Cambria Math"/>
                <w:color w:val="8B9654" w:themeColor="accent6"/>
                <w:lang w:val="en-US"/>
              </w:rPr>
              <m:t>2</m:t>
            </m:r>
          </m:e>
        </m:d>
        <m:r>
          <w:rPr>
            <w:rFonts w:ascii="Cambria Math" w:hAnsi="Cambria Math"/>
            <w:lang w:val="en-US"/>
          </w:rPr>
          <m:t>=2</m:t>
        </m:r>
      </m:oMath>
      <w:r>
        <w:rPr>
          <w:rFonts w:eastAsiaTheme="minorEastAsia"/>
          <w:lang w:val="en-US"/>
        </w:rPr>
        <w:t xml:space="preserve"> </w:t>
      </w:r>
    </w:p>
    <w:p w14:paraId="1FCC2412" w14:textId="4EA836EA" w:rsidR="00F94F67" w:rsidRDefault="003964DA" w:rsidP="00B9510A">
      <w:pPr>
        <w:rPr>
          <w:rFonts w:eastAsiaTheme="minorEastAsia"/>
          <w:lang w:val="en-US"/>
        </w:rPr>
      </w:pPr>
      <w:r>
        <w:rPr>
          <w:rFonts w:eastAsiaTheme="minorEastAsia"/>
          <w:lang w:val="en-US"/>
        </w:rPr>
        <w:t>To test if you have too many feature</w:t>
      </w:r>
      <w:r w:rsidR="00DB38F2">
        <w:rPr>
          <w:rFonts w:eastAsiaTheme="minorEastAsia"/>
          <w:lang w:val="en-US"/>
        </w:rPr>
        <w:t>s, you can use lasso regression to see if it eliminates any features</w:t>
      </w:r>
      <w:r w:rsidR="00322930">
        <w:rPr>
          <w:rFonts w:eastAsiaTheme="minorEastAsia"/>
          <w:lang w:val="en-US"/>
        </w:rPr>
        <w:t>.</w:t>
      </w:r>
    </w:p>
    <w:p w14:paraId="04D355AC" w14:textId="543505C1" w:rsidR="00B42F03" w:rsidRDefault="00D45237" w:rsidP="00B42F03">
      <w:pPr>
        <w:pStyle w:val="berschrift6"/>
        <w:rPr>
          <w:lang w:val="en-US"/>
        </w:rPr>
      </w:pPr>
      <w:r w:rsidRPr="00621D37">
        <w:rPr>
          <w:bCs w:val="0"/>
          <w:noProof/>
        </w:rPr>
        <w:drawing>
          <wp:anchor distT="0" distB="0" distL="114300" distR="114300" simplePos="0" relativeHeight="251658250" behindDoc="0" locked="0" layoutInCell="1" allowOverlap="1" wp14:anchorId="1A1B8434" wp14:editId="112AB11B">
            <wp:simplePos x="0" y="0"/>
            <wp:positionH relativeFrom="margin">
              <wp:align>right</wp:align>
            </wp:positionH>
            <wp:positionV relativeFrom="paragraph">
              <wp:posOffset>6350</wp:posOffset>
            </wp:positionV>
            <wp:extent cx="3277235" cy="1441450"/>
            <wp:effectExtent l="0" t="0" r="0" b="6350"/>
            <wp:wrapSquare wrapText="bothSides"/>
            <wp:docPr id="20" name="Grafik 20" descr="Ein Bild, das Kreis, Diagramm,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reis, Diagramm, Screenshot, Farbigkei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7235" cy="1441450"/>
                    </a:xfrm>
                    <a:prstGeom prst="rect">
                      <a:avLst/>
                    </a:prstGeom>
                  </pic:spPr>
                </pic:pic>
              </a:graphicData>
            </a:graphic>
          </wp:anchor>
        </w:drawing>
      </w:r>
      <w:r w:rsidR="00B42F03">
        <w:rPr>
          <w:lang w:val="en-US"/>
        </w:rPr>
        <w:t>Lambda (</w:t>
      </w:r>
      <m:oMath>
        <m:r>
          <m:rPr>
            <m:sty m:val="bi"/>
          </m:rPr>
          <w:rPr>
            <w:rFonts w:ascii="Cambria Math" w:hAnsi="Cambria Math"/>
            <w:lang w:val="en-US"/>
          </w:rPr>
          <m:t>λ</m:t>
        </m:r>
      </m:oMath>
      <w:r w:rsidR="00B42F03">
        <w:rPr>
          <w:lang w:val="en-US"/>
        </w:rPr>
        <w:t>)</w:t>
      </w:r>
    </w:p>
    <w:p w14:paraId="7F50E292" w14:textId="6DF5D5E2" w:rsidR="00E96301" w:rsidRPr="00E96301" w:rsidRDefault="00004300" w:rsidP="00B42F03">
      <w:pPr>
        <w:rPr>
          <w:rStyle w:val="Hervorhebung"/>
        </w:rPr>
      </w:pPr>
      <m:oMath>
        <m:r>
          <w:rPr>
            <w:rFonts w:ascii="Cambria Math" w:hAnsi="Cambria Math"/>
            <w:lang w:val="en-US"/>
          </w:rPr>
          <m:t>λ</m:t>
        </m:r>
      </m:oMath>
      <w:r w:rsidR="00B42F03">
        <w:rPr>
          <w:rFonts w:eastAsiaTheme="minorEastAsia"/>
          <w:lang w:val="en-US"/>
        </w:rPr>
        <w:t xml:space="preserve"> is a hyperparameter, it does not belong to the optimization process as such. It is varied to find the best fit. </w:t>
      </w:r>
      <w:r w:rsidR="00B42F03" w:rsidRPr="00C0752B">
        <w:rPr>
          <w:rStyle w:val="Hervorhebung"/>
        </w:rPr>
        <w:t xml:space="preserve">When it is zero, the </w:t>
      </w:r>
      <m:oMath>
        <m:r>
          <m:rPr>
            <m:sty m:val="p"/>
          </m:rPr>
          <w:rPr>
            <w:rStyle w:val="Hervorhebung"/>
            <w:rFonts w:ascii="Cambria Math" w:hAnsi="Cambria Math"/>
          </w:rPr>
          <m:t>MS</m:t>
        </m:r>
        <m:sSub>
          <m:sSubPr>
            <m:ctrlPr>
              <w:rPr>
                <w:rStyle w:val="Hervorhebung"/>
                <w:rFonts w:ascii="Cambria Math" w:hAnsi="Cambria Math"/>
                <w:b w:val="0"/>
                <w:i w:val="0"/>
              </w:rPr>
            </m:ctrlPr>
          </m:sSubPr>
          <m:e>
            <m:r>
              <m:rPr>
                <m:sty m:val="p"/>
              </m:rPr>
              <w:rPr>
                <w:rStyle w:val="Hervorhebung"/>
                <w:rFonts w:ascii="Cambria Math" w:hAnsi="Cambria Math"/>
              </w:rPr>
              <m:t>E</m:t>
            </m:r>
          </m:e>
          <m:sub>
            <m:r>
              <m:rPr>
                <m:sty m:val="p"/>
              </m:rPr>
              <w:rPr>
                <w:rStyle w:val="Hervorhebung"/>
                <w:rFonts w:ascii="Cambria Math" w:hAnsi="Cambria Math"/>
              </w:rPr>
              <m:t>ridge/lasso</m:t>
            </m:r>
          </m:sub>
        </m:sSub>
      </m:oMath>
      <w:r w:rsidR="00B42F03" w:rsidRPr="00C0752B">
        <w:rPr>
          <w:rStyle w:val="Hervorhebung"/>
        </w:rPr>
        <w:t xml:space="preserve"> is just the normal MSE</w:t>
      </w:r>
      <w:r w:rsidR="00B42F03">
        <w:rPr>
          <w:rFonts w:eastAsiaTheme="minorEastAsia"/>
          <w:lang w:val="en-US"/>
        </w:rPr>
        <w:t xml:space="preserve">. As </w:t>
      </w:r>
      <m:oMath>
        <m:r>
          <w:rPr>
            <w:rFonts w:ascii="Cambria Math" w:eastAsiaTheme="minorEastAsia" w:hAnsi="Cambria Math"/>
            <w:lang w:val="en-US"/>
          </w:rPr>
          <m:t>λ</m:t>
        </m:r>
      </m:oMath>
      <w:r w:rsidR="00B42F03">
        <w:rPr>
          <w:rFonts w:eastAsiaTheme="minorEastAsia"/>
          <w:lang w:val="en-US"/>
        </w:rPr>
        <w:t xml:space="preserve"> gets larger, we are enforcing the weights to be smaller by constraining the squared sum of weights more and more. </w:t>
      </w:r>
      <w:r w:rsidR="00B42F03" w:rsidRPr="00C0752B">
        <w:rPr>
          <w:rStyle w:val="Hervorhebung"/>
        </w:rPr>
        <w:t xml:space="preserve">Increasing </w:t>
      </w:r>
      <m:oMath>
        <m:r>
          <m:rPr>
            <m:sty m:val="p"/>
          </m:rPr>
          <w:rPr>
            <w:rStyle w:val="Hervorhebung"/>
            <w:rFonts w:ascii="Cambria Math" w:hAnsi="Cambria Math"/>
          </w:rPr>
          <m:t>λ</m:t>
        </m:r>
      </m:oMath>
      <w:r w:rsidR="00B42F03" w:rsidRPr="00C0752B">
        <w:rPr>
          <w:rStyle w:val="Hervorhebung"/>
        </w:rPr>
        <w:t xml:space="preserve"> makes the model simpler, increases bias and reduces variance.</w:t>
      </w:r>
    </w:p>
    <w:p w14:paraId="35ABE822" w14:textId="33E0A9A0" w:rsidR="00B9510A" w:rsidRDefault="00E47523" w:rsidP="00E47523">
      <w:pPr>
        <w:pStyle w:val="berschrift2"/>
        <w:rPr>
          <w:lang w:val="en-US"/>
        </w:rPr>
      </w:pPr>
      <w:r>
        <w:rPr>
          <w:lang w:val="en-US"/>
        </w:rPr>
        <w:t>Cross Validation</w:t>
      </w:r>
    </w:p>
    <w:p w14:paraId="6ABF2D0D" w14:textId="0794B241" w:rsidR="0098483B" w:rsidRPr="00EF3F13" w:rsidRDefault="0098483B" w:rsidP="00FE6828">
      <w:pPr>
        <w:rPr>
          <w:rStyle w:val="ZustzlicherHinweisZchn"/>
        </w:rPr>
      </w:pPr>
      <w:r>
        <w:rPr>
          <w:b/>
          <w:bCs/>
          <w:lang w:val="en-US"/>
        </w:rPr>
        <w:t>Hyperparameter</w:t>
      </w:r>
      <w:r w:rsidRPr="00EF3F13">
        <w:t xml:space="preserve">: </w:t>
      </w:r>
      <w:r w:rsidR="00CD2E65" w:rsidRPr="00EF3F13">
        <w:t>Specifies details of the learning process</w:t>
      </w:r>
      <w:r w:rsidR="002E0386" w:rsidRPr="00EF3F13">
        <w:t xml:space="preserve"> such as</w:t>
      </w:r>
      <w:r w:rsidR="0021475D" w:rsidRPr="00EF3F13">
        <w:t xml:space="preserve"> parameters of the optimizer</w:t>
      </w:r>
      <w:r w:rsidR="0021475D">
        <w:rPr>
          <w:b/>
          <w:bCs/>
          <w:lang w:val="en-US"/>
        </w:rPr>
        <w:t xml:space="preserve"> </w:t>
      </w:r>
      <w:r w:rsidR="0021475D" w:rsidRPr="00EF3F13">
        <w:rPr>
          <w:rStyle w:val="ZustzlicherHinweisZchn"/>
        </w:rPr>
        <w:t xml:space="preserve">(learning rate, </w:t>
      </w:r>
      <w:r w:rsidR="003A5239" w:rsidRPr="00EF3F13">
        <w:rPr>
          <w:rStyle w:val="ZustzlicherHinweisZchn"/>
        </w:rPr>
        <w:t>type of gradient descent</w:t>
      </w:r>
      <w:r w:rsidR="00046B87" w:rsidRPr="00EF3F13">
        <w:rPr>
          <w:rStyle w:val="ZustzlicherHinweisZchn"/>
        </w:rPr>
        <w:t xml:space="preserve">, </w:t>
      </w:r>
      <w:r w:rsidR="003A5239" w:rsidRPr="00EF3F13">
        <w:rPr>
          <w:rStyle w:val="ZustzlicherHinweisZchn"/>
        </w:rPr>
        <w:t>regularization parameters (L1, L2, Lambda) etc.)</w:t>
      </w:r>
    </w:p>
    <w:p w14:paraId="26670479" w14:textId="3B0C87B6" w:rsidR="00E47523" w:rsidRDefault="00FD64C6" w:rsidP="00FE6828">
      <w:pPr>
        <w:rPr>
          <w:lang w:val="en-US"/>
        </w:rPr>
      </w:pPr>
      <w:r w:rsidRPr="00FD64C6">
        <w:rPr>
          <w:noProof/>
          <w:lang w:val="en-US"/>
        </w:rPr>
        <w:drawing>
          <wp:anchor distT="0" distB="0" distL="114300" distR="114300" simplePos="0" relativeHeight="251658253" behindDoc="0" locked="0" layoutInCell="1" allowOverlap="1" wp14:anchorId="2E85AC61" wp14:editId="26209E7C">
            <wp:simplePos x="0" y="0"/>
            <wp:positionH relativeFrom="margin">
              <wp:align>right</wp:align>
            </wp:positionH>
            <wp:positionV relativeFrom="paragraph">
              <wp:posOffset>4494</wp:posOffset>
            </wp:positionV>
            <wp:extent cx="2491154" cy="412972"/>
            <wp:effectExtent l="0" t="0" r="4445" b="6350"/>
            <wp:wrapSquare wrapText="bothSides"/>
            <wp:docPr id="1645837792" name="Grafik 1645837792" descr="Ein Bild, das Screenshot, Reihe, Farbigkei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37792" name="Grafik 1" descr="Ein Bild, das Screenshot, Reihe, Farbigkeit, Rechteck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1154" cy="412972"/>
                    </a:xfrm>
                    <a:prstGeom prst="rect">
                      <a:avLst/>
                    </a:prstGeom>
                  </pic:spPr>
                </pic:pic>
              </a:graphicData>
            </a:graphic>
          </wp:anchor>
        </w:drawing>
      </w:r>
      <w:r w:rsidR="00AE03C9" w:rsidRPr="0034799F">
        <w:rPr>
          <w:b/>
          <w:bCs/>
          <w:lang w:val="en-US"/>
        </w:rPr>
        <w:t>3-way holdout:</w:t>
      </w:r>
      <w:r w:rsidR="00AE03C9">
        <w:rPr>
          <w:lang w:val="en-US"/>
        </w:rPr>
        <w:t xml:space="preserve"> </w:t>
      </w:r>
      <w:r w:rsidR="006635E5">
        <w:rPr>
          <w:lang w:val="en-US"/>
        </w:rPr>
        <w:t>Split</w:t>
      </w:r>
      <w:r w:rsidR="0034799F">
        <w:rPr>
          <w:lang w:val="en-US"/>
        </w:rPr>
        <w:t xml:space="preserve"> </w:t>
      </w:r>
      <w:r w:rsidR="006635E5">
        <w:rPr>
          <w:lang w:val="en-US"/>
        </w:rPr>
        <w:t>d</w:t>
      </w:r>
      <w:r w:rsidR="0034799F">
        <w:rPr>
          <w:lang w:val="en-US"/>
        </w:rPr>
        <w:t xml:space="preserve">ata in </w:t>
      </w:r>
      <w:r w:rsidR="006635E5" w:rsidRPr="00D84879">
        <w:rPr>
          <w:rStyle w:val="Hervorhebung"/>
        </w:rPr>
        <w:t>t</w:t>
      </w:r>
      <w:r w:rsidR="0034799F" w:rsidRPr="00D84879">
        <w:rPr>
          <w:rStyle w:val="Hervorhebung"/>
        </w:rPr>
        <w:t>raining-</w:t>
      </w:r>
      <w:r w:rsidR="006635E5" w:rsidRPr="00D84879">
        <w:rPr>
          <w:rStyle w:val="Hervorhebung"/>
        </w:rPr>
        <w:t>d</w:t>
      </w:r>
      <w:r w:rsidR="0034799F" w:rsidRPr="00D84879">
        <w:rPr>
          <w:rStyle w:val="Hervorhebung"/>
        </w:rPr>
        <w:t>ata</w:t>
      </w:r>
      <w:r w:rsidR="0034799F">
        <w:rPr>
          <w:lang w:val="en-US"/>
        </w:rPr>
        <w:t xml:space="preserve">, </w:t>
      </w:r>
      <w:r w:rsidR="006635E5" w:rsidRPr="00D56AEB">
        <w:rPr>
          <w:rStyle w:val="Hervorhebung"/>
          <w:color w:val="8B9654" w:themeColor="accent6"/>
        </w:rPr>
        <w:t>v</w:t>
      </w:r>
      <w:r w:rsidR="0034799F" w:rsidRPr="00D56AEB">
        <w:rPr>
          <w:rStyle w:val="Hervorhebung"/>
          <w:color w:val="8B9654" w:themeColor="accent6"/>
        </w:rPr>
        <w:t>alidation-</w:t>
      </w:r>
      <w:proofErr w:type="gramStart"/>
      <w:r w:rsidR="006635E5" w:rsidRPr="00D56AEB">
        <w:rPr>
          <w:rStyle w:val="Hervorhebung"/>
          <w:color w:val="8B9654" w:themeColor="accent6"/>
        </w:rPr>
        <w:t>d</w:t>
      </w:r>
      <w:r w:rsidR="0034799F" w:rsidRPr="00D56AEB">
        <w:rPr>
          <w:rStyle w:val="Hervorhebung"/>
          <w:color w:val="8B9654" w:themeColor="accent6"/>
        </w:rPr>
        <w:t>ata</w:t>
      </w:r>
      <w:proofErr w:type="gramEnd"/>
      <w:r w:rsidR="0034799F" w:rsidRPr="00D56AEB">
        <w:rPr>
          <w:color w:val="8B9654" w:themeColor="accent6"/>
          <w:lang w:val="en-US"/>
        </w:rPr>
        <w:t xml:space="preserve"> </w:t>
      </w:r>
      <w:r w:rsidR="0034799F">
        <w:rPr>
          <w:lang w:val="en-US"/>
        </w:rPr>
        <w:t xml:space="preserve">and </w:t>
      </w:r>
      <w:r w:rsidR="006635E5" w:rsidRPr="00D56AEB">
        <w:rPr>
          <w:rStyle w:val="Hervorhebung"/>
          <w:color w:val="A6460F" w:themeColor="accent5"/>
        </w:rPr>
        <w:t>t</w:t>
      </w:r>
      <w:r w:rsidR="0034799F" w:rsidRPr="00D56AEB">
        <w:rPr>
          <w:rStyle w:val="Hervorhebung"/>
          <w:color w:val="A6460F" w:themeColor="accent5"/>
        </w:rPr>
        <w:t>est-</w:t>
      </w:r>
      <w:r w:rsidR="006635E5" w:rsidRPr="00D56AEB">
        <w:rPr>
          <w:rStyle w:val="Hervorhebung"/>
          <w:color w:val="A6460F" w:themeColor="accent5"/>
        </w:rPr>
        <w:t>d</w:t>
      </w:r>
      <w:r w:rsidR="0034799F" w:rsidRPr="00D56AEB">
        <w:rPr>
          <w:rStyle w:val="Hervorhebung"/>
          <w:color w:val="A6460F" w:themeColor="accent5"/>
        </w:rPr>
        <w:t>ata</w:t>
      </w:r>
      <w:r w:rsidR="0034799F">
        <w:rPr>
          <w:lang w:val="en-US"/>
        </w:rPr>
        <w:t>.</w:t>
      </w:r>
    </w:p>
    <w:p w14:paraId="179E5912" w14:textId="3A704F5A" w:rsidR="0034799F" w:rsidRDefault="0034799F" w:rsidP="0034799F">
      <w:pPr>
        <w:pStyle w:val="Aufzhlung"/>
        <w:rPr>
          <w:lang w:val="en-US"/>
        </w:rPr>
      </w:pPr>
      <w:r>
        <w:rPr>
          <w:lang w:val="en-US"/>
        </w:rPr>
        <w:t xml:space="preserve">Train the model with the </w:t>
      </w:r>
      <w:r w:rsidR="006635E5" w:rsidRPr="00D84879">
        <w:rPr>
          <w:rStyle w:val="Hervorhebung"/>
        </w:rPr>
        <w:t>t</w:t>
      </w:r>
      <w:r w:rsidRPr="00D84879">
        <w:rPr>
          <w:rStyle w:val="Hervorhebung"/>
        </w:rPr>
        <w:t>raining-</w:t>
      </w:r>
      <w:r w:rsidR="006635E5" w:rsidRPr="00D84879">
        <w:rPr>
          <w:rStyle w:val="Hervorhebung"/>
        </w:rPr>
        <w:t>d</w:t>
      </w:r>
      <w:r w:rsidRPr="00D84879">
        <w:rPr>
          <w:rStyle w:val="Hervorhebung"/>
        </w:rPr>
        <w:t>ata</w:t>
      </w:r>
      <w:r w:rsidR="00646D3B">
        <w:rPr>
          <w:lang w:val="en-US"/>
        </w:rPr>
        <w:t>, multiple models with different hyperparameters</w:t>
      </w:r>
    </w:p>
    <w:p w14:paraId="6CE0B5CE" w14:textId="49A2479A" w:rsidR="0034799F" w:rsidRDefault="00646D3B" w:rsidP="0034799F">
      <w:pPr>
        <w:pStyle w:val="Aufzhlung"/>
        <w:rPr>
          <w:lang w:val="en-US"/>
        </w:rPr>
      </w:pPr>
      <w:r>
        <w:rPr>
          <w:lang w:val="en-US"/>
        </w:rPr>
        <w:t>Validate the train</w:t>
      </w:r>
      <w:r w:rsidR="0059592C">
        <w:rPr>
          <w:lang w:val="en-US"/>
        </w:rPr>
        <w:t xml:space="preserve">ed models with the </w:t>
      </w:r>
      <w:r w:rsidR="0059592C" w:rsidRPr="00D56AEB">
        <w:rPr>
          <w:b/>
          <w:bCs/>
          <w:i/>
          <w:iCs/>
          <w:color w:val="8B9654" w:themeColor="accent6"/>
          <w:lang w:val="en-US"/>
        </w:rPr>
        <w:t>validation-data</w:t>
      </w:r>
      <w:r w:rsidR="0059592C">
        <w:rPr>
          <w:lang w:val="en-US"/>
        </w:rPr>
        <w:t>. Take the model with the best score.</w:t>
      </w:r>
    </w:p>
    <w:p w14:paraId="3E00A83E" w14:textId="04F23761" w:rsidR="00E47523" w:rsidRDefault="006635E5" w:rsidP="00FE6828">
      <w:pPr>
        <w:pStyle w:val="Aufzhlung"/>
        <w:rPr>
          <w:lang w:val="en-US"/>
        </w:rPr>
      </w:pPr>
      <w:r>
        <w:rPr>
          <w:lang w:val="en-US"/>
        </w:rPr>
        <w:t xml:space="preserve">Test the best model with the </w:t>
      </w:r>
      <w:r w:rsidRPr="00D56AEB">
        <w:rPr>
          <w:b/>
          <w:bCs/>
          <w:i/>
          <w:iCs/>
          <w:color w:val="A6460F" w:themeColor="accent5"/>
          <w:lang w:val="en-US"/>
        </w:rPr>
        <w:t>test</w:t>
      </w:r>
      <w:r w:rsidR="00D56AEB">
        <w:rPr>
          <w:b/>
          <w:bCs/>
          <w:i/>
          <w:iCs/>
          <w:color w:val="A6460F" w:themeColor="accent5"/>
          <w:lang w:val="en-US"/>
        </w:rPr>
        <w:t>-</w:t>
      </w:r>
      <w:r w:rsidRPr="00D56AEB">
        <w:rPr>
          <w:b/>
          <w:bCs/>
          <w:i/>
          <w:iCs/>
          <w:color w:val="A6460F" w:themeColor="accent5"/>
          <w:lang w:val="en-US"/>
        </w:rPr>
        <w:t>data</w:t>
      </w:r>
      <w:r>
        <w:rPr>
          <w:lang w:val="en-US"/>
        </w:rPr>
        <w:t>.</w:t>
      </w:r>
    </w:p>
    <w:p w14:paraId="2803D077" w14:textId="7BB403D8" w:rsidR="00D6392B" w:rsidRDefault="00D6392B" w:rsidP="00FE6828">
      <w:pPr>
        <w:pStyle w:val="Aufzhlung"/>
        <w:rPr>
          <w:lang w:val="en-US"/>
        </w:rPr>
      </w:pPr>
      <w:r>
        <w:rPr>
          <w:lang w:val="en-US"/>
        </w:rPr>
        <w:t>Optional: Train the best model again with all the data.</w:t>
      </w:r>
    </w:p>
    <w:p w14:paraId="3F1106C2" w14:textId="28F21C40" w:rsidR="00755565" w:rsidRDefault="00755565" w:rsidP="00755565">
      <w:pPr>
        <w:pStyle w:val="berschrift6"/>
        <w:rPr>
          <w:lang w:val="en-US"/>
        </w:rPr>
      </w:pPr>
      <w:r>
        <w:rPr>
          <w:lang w:val="en-US"/>
        </w:rPr>
        <w:lastRenderedPageBreak/>
        <w:t>Problems</w:t>
      </w:r>
    </w:p>
    <w:p w14:paraId="0DB62491" w14:textId="778107BB" w:rsidR="00755565" w:rsidRDefault="00755565" w:rsidP="00755565">
      <w:pPr>
        <w:pStyle w:val="Aufzhlung"/>
        <w:rPr>
          <w:lang w:val="en-US"/>
        </w:rPr>
      </w:pPr>
      <w:r>
        <w:rPr>
          <w:lang w:val="en-US"/>
        </w:rPr>
        <w:t xml:space="preserve">Training error is </w:t>
      </w:r>
      <w:r w:rsidRPr="00D84879">
        <w:rPr>
          <w:rStyle w:val="Hervorhebung"/>
        </w:rPr>
        <w:t>too optimistic</w:t>
      </w:r>
      <w:r>
        <w:rPr>
          <w:lang w:val="en-US"/>
        </w:rPr>
        <w:t xml:space="preserve"> about </w:t>
      </w:r>
      <w:r w:rsidR="00D84879">
        <w:rPr>
          <w:lang w:val="en-US"/>
        </w:rPr>
        <w:t>generalization.</w:t>
      </w:r>
    </w:p>
    <w:p w14:paraId="12C7B323" w14:textId="2C129B41" w:rsidR="00755565" w:rsidRDefault="00755565" w:rsidP="00755565">
      <w:pPr>
        <w:pStyle w:val="Aufzhlung"/>
        <w:rPr>
          <w:lang w:val="en-US"/>
        </w:rPr>
      </w:pPr>
      <w:r>
        <w:rPr>
          <w:lang w:val="en-US"/>
        </w:rPr>
        <w:t xml:space="preserve">Test error is </w:t>
      </w:r>
      <w:r w:rsidRPr="00D84879">
        <w:rPr>
          <w:rStyle w:val="Hervorhebung"/>
        </w:rPr>
        <w:t>unbiased</w:t>
      </w:r>
      <w:r>
        <w:rPr>
          <w:lang w:val="en-US"/>
        </w:rPr>
        <w:t xml:space="preserve"> but can be </w:t>
      </w:r>
      <w:r w:rsidRPr="00D84879">
        <w:rPr>
          <w:rStyle w:val="Hervorhebung"/>
        </w:rPr>
        <w:t>too pessimistic</w:t>
      </w:r>
      <w:r>
        <w:rPr>
          <w:lang w:val="en-US"/>
        </w:rPr>
        <w:t>. The generalization error is calculated only on certain 20% set</w:t>
      </w:r>
      <w:r w:rsidR="00D84879">
        <w:rPr>
          <w:lang w:val="en-US"/>
        </w:rPr>
        <w:t>.</w:t>
      </w:r>
    </w:p>
    <w:p w14:paraId="226F74A9" w14:textId="678AE997" w:rsidR="00D56AEB" w:rsidRPr="00850271" w:rsidRDefault="00755565" w:rsidP="00850271">
      <w:pPr>
        <w:pStyle w:val="Aufzhlung"/>
        <w:rPr>
          <w:lang w:val="en-US"/>
        </w:rPr>
      </w:pPr>
      <w:r>
        <w:rPr>
          <w:lang w:val="en-US"/>
        </w:rPr>
        <w:t xml:space="preserve">Test and training data may </w:t>
      </w:r>
      <w:r w:rsidRPr="00D84879">
        <w:rPr>
          <w:rStyle w:val="Hervorhebung"/>
        </w:rPr>
        <w:t>not be representative</w:t>
      </w:r>
      <w:r>
        <w:rPr>
          <w:lang w:val="en-US"/>
        </w:rPr>
        <w:t xml:space="preserve"> of the general/overall dataset.</w:t>
      </w:r>
    </w:p>
    <w:p w14:paraId="7D3EC534" w14:textId="0B1BEF8F" w:rsidR="00D56AEB" w:rsidRDefault="009F6DAF" w:rsidP="00850271">
      <w:pPr>
        <w:pStyle w:val="berschrift3"/>
        <w:rPr>
          <w:lang w:val="en-US"/>
        </w:rPr>
      </w:pPr>
      <w:r>
        <w:rPr>
          <w:lang w:val="en-US"/>
        </w:rPr>
        <w:t xml:space="preserve">K-fold </w:t>
      </w:r>
      <w:r w:rsidR="00D56AEB">
        <w:rPr>
          <w:lang w:val="en-US"/>
        </w:rPr>
        <w:t>Cross validation</w:t>
      </w:r>
    </w:p>
    <w:p w14:paraId="5BE25D7F" w14:textId="5737CEA0" w:rsidR="00850271" w:rsidRDefault="004E504B" w:rsidP="00E40246">
      <w:pPr>
        <w:rPr>
          <w:noProof/>
        </w:rPr>
      </w:pPr>
      <w:r w:rsidRPr="004E504B">
        <w:rPr>
          <w:noProof/>
          <w:lang w:val="en-US"/>
        </w:rPr>
        <w:drawing>
          <wp:anchor distT="0" distB="0" distL="114300" distR="114300" simplePos="0" relativeHeight="251658254" behindDoc="0" locked="0" layoutInCell="1" allowOverlap="1" wp14:anchorId="7AFE9AB7" wp14:editId="12FEB67B">
            <wp:simplePos x="0" y="0"/>
            <wp:positionH relativeFrom="margin">
              <wp:align>right</wp:align>
            </wp:positionH>
            <wp:positionV relativeFrom="paragraph">
              <wp:posOffset>5031</wp:posOffset>
            </wp:positionV>
            <wp:extent cx="3963670" cy="1511935"/>
            <wp:effectExtent l="0" t="0" r="0" b="0"/>
            <wp:wrapSquare wrapText="bothSides"/>
            <wp:docPr id="1903852331" name="Grafik 19038523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2331"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963670" cy="1511935"/>
                    </a:xfrm>
                    <a:prstGeom prst="rect">
                      <a:avLst/>
                    </a:prstGeom>
                  </pic:spPr>
                </pic:pic>
              </a:graphicData>
            </a:graphic>
          </wp:anchor>
        </w:drawing>
      </w:r>
      <w:r w:rsidR="00850271">
        <w:rPr>
          <w:lang w:val="en-US"/>
        </w:rPr>
        <w:t>Cross validation is a technique to address these problems.</w:t>
      </w:r>
      <w:r w:rsidR="001B7B26">
        <w:rPr>
          <w:lang w:val="en-US"/>
        </w:rPr>
        <w:t xml:space="preserve"> It is an extension of the hold</w:t>
      </w:r>
      <w:r w:rsidR="008052AD">
        <w:rPr>
          <w:lang w:val="en-US"/>
        </w:rPr>
        <w:t>out method.</w:t>
      </w:r>
      <w:r w:rsidR="00E40246">
        <w:rPr>
          <w:lang w:val="en-US"/>
        </w:rPr>
        <w:t xml:space="preserve"> With the k-fold cross-validation, </w:t>
      </w:r>
      <w:r w:rsidR="00E40246" w:rsidRPr="00917920">
        <w:rPr>
          <w:rStyle w:val="Hervorhebung"/>
        </w:rPr>
        <w:t>the data is split</w:t>
      </w:r>
      <w:r w:rsidR="00195D9A" w:rsidRPr="00917920">
        <w:rPr>
          <w:rStyle w:val="Hervorhebung"/>
        </w:rPr>
        <w:t xml:space="preserve"> into k folds</w:t>
      </w:r>
      <w:r w:rsidR="00195D9A">
        <w:rPr>
          <w:lang w:val="en-US"/>
        </w:rPr>
        <w:t xml:space="preserve">. Then the </w:t>
      </w:r>
      <w:r w:rsidR="00195D9A" w:rsidRPr="00917920">
        <w:rPr>
          <w:rStyle w:val="Hervorhebung"/>
        </w:rPr>
        <w:t>train/validation process is repeated k-times</w:t>
      </w:r>
      <w:r w:rsidR="00195D9A">
        <w:rPr>
          <w:lang w:val="en-US"/>
        </w:rPr>
        <w:t>. Each fold participates in k-1 training phases and is used once for validation.</w:t>
      </w:r>
      <w:r w:rsidRPr="004E504B">
        <w:rPr>
          <w:noProof/>
        </w:rPr>
        <w:t xml:space="preserve"> </w:t>
      </w:r>
    </w:p>
    <w:p w14:paraId="317EC57D" w14:textId="7C7A34A3" w:rsidR="003A4BB4" w:rsidRPr="003A4BB4" w:rsidRDefault="00917920" w:rsidP="00E40246">
      <w:pPr>
        <w:rPr>
          <w:rFonts w:eastAsiaTheme="minorEastAsia"/>
          <w:noProof/>
        </w:rPr>
      </w:pPr>
      <w:r>
        <w:rPr>
          <w:noProof/>
        </w:rPr>
        <w:t xml:space="preserve">We can use cross-validation to </w:t>
      </w:r>
      <w:r w:rsidRPr="00E842C8">
        <w:rPr>
          <w:rStyle w:val="Hervorhebung"/>
        </w:rPr>
        <w:t>obtain a better estimate of the generalization error</w:t>
      </w:r>
      <w:r>
        <w:rPr>
          <w:noProof/>
        </w:rPr>
        <w:t>.</w:t>
      </w:r>
      <w:r w:rsidR="00F94DDA">
        <w:rPr>
          <w:noProof/>
        </w:rPr>
        <w:t xml:space="preserve"> This is also known as model evaluation.</w:t>
      </w:r>
      <w:r w:rsidR="00A5481D">
        <w:rPr>
          <w:noProof/>
        </w:rPr>
        <w:t xml:space="preserve"> </w:t>
      </w:r>
      <w:r w:rsidR="00A5481D" w:rsidRPr="00E97E87">
        <w:rPr>
          <w:rStyle w:val="Hervorhebung"/>
        </w:rPr>
        <w:t>After</w:t>
      </w:r>
      <w:r w:rsidR="00A5481D">
        <w:rPr>
          <w:noProof/>
        </w:rPr>
        <w:t xml:space="preserve"> k-fold cv, we can </w:t>
      </w:r>
      <w:r w:rsidR="00A5481D" w:rsidRPr="00E97E87">
        <w:rPr>
          <w:rStyle w:val="Hervorhebung"/>
        </w:rPr>
        <w:t>train the model on the complete data</w:t>
      </w:r>
      <w:r w:rsidR="00A5481D">
        <w:rPr>
          <w:noProof/>
        </w:rPr>
        <w:t xml:space="preserve"> using the </w:t>
      </w:r>
      <w:r w:rsidR="00A5481D" w:rsidRPr="00E97E87">
        <w:rPr>
          <w:rStyle w:val="Hervorhebung"/>
        </w:rPr>
        <w:t>fixed</w:t>
      </w:r>
      <w:r w:rsidR="00A5481D">
        <w:rPr>
          <w:noProof/>
        </w:rPr>
        <w:t xml:space="preserve"> </w:t>
      </w:r>
      <w:r w:rsidR="00A5481D" w:rsidRPr="00E97E87">
        <w:rPr>
          <w:rStyle w:val="Hervorhebung"/>
        </w:rPr>
        <w:t>hyperparameters</w:t>
      </w:r>
      <w:r w:rsidR="00A5481D">
        <w:rPr>
          <w:noProof/>
        </w:rPr>
        <w:t xml:space="preserve"> and deploy that model.</w:t>
      </w:r>
      <w:r w:rsidR="003B0B47">
        <w:rPr>
          <w:noProof/>
        </w:rPr>
        <w:t xml:space="preserve"> If </w:t>
      </w:r>
      <m:oMath>
        <m:r>
          <w:rPr>
            <w:rFonts w:ascii="Cambria Math" w:hAnsi="Cambria Math"/>
            <w:noProof/>
          </w:rPr>
          <m:t>k=2</m:t>
        </m:r>
      </m:oMath>
      <w:r w:rsidR="003B0B47">
        <w:rPr>
          <w:rFonts w:eastAsiaTheme="minorEastAsia"/>
          <w:noProof/>
        </w:rPr>
        <w:t xml:space="preserve">, the Model is split into </w:t>
      </w:r>
      <m:oMath>
        <m:r>
          <w:rPr>
            <w:rFonts w:ascii="Cambria Math" w:eastAsiaTheme="minorEastAsia" w:hAnsi="Cambria Math"/>
            <w:noProof/>
          </w:rPr>
          <m:t>50%</m:t>
        </m:r>
      </m:oMath>
      <w:r w:rsidR="003B0B47">
        <w:rPr>
          <w:rFonts w:eastAsiaTheme="minorEastAsia"/>
          <w:noProof/>
        </w:rPr>
        <w:t xml:space="preserve"> training data and </w:t>
      </w:r>
      <m:oMath>
        <m:r>
          <w:rPr>
            <w:rFonts w:ascii="Cambria Math" w:eastAsiaTheme="minorEastAsia" w:hAnsi="Cambria Math"/>
            <w:noProof/>
          </w:rPr>
          <m:t>50%</m:t>
        </m:r>
      </m:oMath>
      <w:r w:rsidR="003B0B47">
        <w:rPr>
          <w:rFonts w:eastAsiaTheme="minorEastAsia"/>
          <w:noProof/>
        </w:rPr>
        <w:t xml:space="preserve"> test data. If </w:t>
      </w:r>
      <m:oMath>
        <m:r>
          <w:rPr>
            <w:rFonts w:ascii="Cambria Math" w:eastAsiaTheme="minorEastAsia" w:hAnsi="Cambria Math"/>
            <w:noProof/>
          </w:rPr>
          <m:t>k=n</m:t>
        </m:r>
      </m:oMath>
      <w:r w:rsidR="007242E3">
        <w:rPr>
          <w:rFonts w:eastAsiaTheme="minorEastAsia"/>
          <w:noProof/>
        </w:rPr>
        <w:t>, only one value is used for testing on every split (LOOCV – Leave one out cross validation)</w:t>
      </w:r>
      <w:r w:rsidR="00845111">
        <w:rPr>
          <w:rFonts w:eastAsiaTheme="minorEastAsia"/>
          <w:noProof/>
        </w:rPr>
        <w:t xml:space="preserve">. Typical values for </w:t>
      </w:r>
      <m:oMath>
        <m:r>
          <w:rPr>
            <w:rFonts w:ascii="Cambria Math" w:eastAsiaTheme="minorEastAsia" w:hAnsi="Cambria Math"/>
            <w:noProof/>
          </w:rPr>
          <m:t>k</m:t>
        </m:r>
      </m:oMath>
      <w:r w:rsidR="00845111">
        <w:rPr>
          <w:rFonts w:eastAsiaTheme="minorEastAsia"/>
          <w:noProof/>
        </w:rPr>
        <w:t xml:space="preserve"> are </w:t>
      </w:r>
      <m:oMath>
        <m:r>
          <w:rPr>
            <w:rFonts w:ascii="Cambria Math" w:eastAsiaTheme="minorEastAsia" w:hAnsi="Cambria Math"/>
            <w:noProof/>
          </w:rPr>
          <m:t>5,10</m:t>
        </m:r>
      </m:oMath>
      <w:r w:rsidR="00845111">
        <w:rPr>
          <w:rFonts w:eastAsiaTheme="minorEastAsia"/>
          <w:noProof/>
        </w:rPr>
        <w:t xml:space="preserve"> or </w:t>
      </w:r>
      <m:oMath>
        <m:r>
          <w:rPr>
            <w:rFonts w:ascii="Cambria Math" w:eastAsiaTheme="minorEastAsia" w:hAnsi="Cambria Math"/>
            <w:noProof/>
          </w:rPr>
          <m:t>N</m:t>
        </m:r>
      </m:oMath>
      <w:r w:rsidR="00845111">
        <w:rPr>
          <w:rFonts w:eastAsiaTheme="minorEastAsia"/>
          <w:noProof/>
        </w:rPr>
        <w:t xml:space="preserve">. It is better to </w:t>
      </w:r>
      <w:r w:rsidR="00845111" w:rsidRPr="00E97E87">
        <w:rPr>
          <w:rStyle w:val="Hervorhebung"/>
        </w:rPr>
        <w:t xml:space="preserve">apply the preprocessing </w:t>
      </w:r>
      <w:proofErr w:type="gramStart"/>
      <w:r w:rsidR="00845111" w:rsidRPr="00E97E87">
        <w:rPr>
          <w:rStyle w:val="Hervorhebung"/>
        </w:rPr>
        <w:t>pipe-line</w:t>
      </w:r>
      <w:proofErr w:type="gramEnd"/>
      <w:r w:rsidR="00845111">
        <w:rPr>
          <w:rFonts w:eastAsiaTheme="minorEastAsia"/>
          <w:noProof/>
        </w:rPr>
        <w:t xml:space="preserve"> (e.g. standardization) to </w:t>
      </w:r>
      <w:r w:rsidR="00845111" w:rsidRPr="00E97E87">
        <w:rPr>
          <w:rStyle w:val="Hervorhebung"/>
        </w:rPr>
        <w:t>each split</w:t>
      </w:r>
      <w:r w:rsidR="00845111">
        <w:rPr>
          <w:rFonts w:eastAsiaTheme="minorEastAsia"/>
          <w:noProof/>
        </w:rPr>
        <w:t xml:space="preserve">, </w:t>
      </w:r>
      <w:r w:rsidR="00845111" w:rsidRPr="00E97E87">
        <w:rPr>
          <w:rStyle w:val="Hervorhebung"/>
        </w:rPr>
        <w:t>not only once in the beginning</w:t>
      </w:r>
      <w:r w:rsidR="00845111">
        <w:rPr>
          <w:rFonts w:eastAsiaTheme="minorEastAsia"/>
          <w:noProof/>
        </w:rPr>
        <w:t xml:space="preserve"> for the whole dataset.</w:t>
      </w:r>
      <w:r w:rsidR="00E842C8">
        <w:rPr>
          <w:rFonts w:eastAsiaTheme="minorEastAsia"/>
          <w:noProof/>
        </w:rPr>
        <w:t xml:space="preserve"> Otherwise, the results may be distorted.</w:t>
      </w:r>
    </w:p>
    <w:p w14:paraId="07F8AC65" w14:textId="4C125E03" w:rsidR="004E504B" w:rsidRDefault="00AD753A" w:rsidP="00AD753A">
      <w:pPr>
        <w:pStyle w:val="berschrift2"/>
        <w:rPr>
          <w:noProof/>
        </w:rPr>
      </w:pPr>
      <w:r>
        <w:rPr>
          <w:noProof/>
        </w:rPr>
        <w:t>Feature Scaling</w:t>
      </w:r>
    </w:p>
    <w:p w14:paraId="5BE88D64" w14:textId="17AB7307" w:rsidR="0096708C" w:rsidRDefault="0096708C" w:rsidP="0096708C">
      <w:r>
        <w:t xml:space="preserve">Feature scaling is a method to </w:t>
      </w:r>
      <w:r w:rsidRPr="00EA0908">
        <w:rPr>
          <w:rStyle w:val="Hervorhebung"/>
        </w:rPr>
        <w:t>normalize the range of independent variables</w:t>
      </w:r>
      <w:r>
        <w:t xml:space="preserve"> of data.</w:t>
      </w:r>
      <w:r w:rsidR="00663FEE">
        <w:t xml:space="preserve"> If for example, you have multiple independent variables like age, </w:t>
      </w:r>
      <w:proofErr w:type="gramStart"/>
      <w:r w:rsidR="00663FEE">
        <w:t>salary</w:t>
      </w:r>
      <w:proofErr w:type="gramEnd"/>
      <w:r w:rsidR="00663FEE">
        <w:t xml:space="preserve"> and height with ranges 18-100 years</w:t>
      </w:r>
      <w:r w:rsidR="00222B74">
        <w:t xml:space="preserve">, 25’000 – 75’000 and 1-2 meters, feature scaling transforms them all to be in the </w:t>
      </w:r>
      <w:r w:rsidR="00222B74" w:rsidRPr="00EA0908">
        <w:rPr>
          <w:rStyle w:val="Hervorhebung"/>
        </w:rPr>
        <w:t>same range</w:t>
      </w:r>
      <w:r w:rsidR="007163D0">
        <w:t>.</w:t>
      </w:r>
      <w:r w:rsidR="00CF18BC">
        <w:t xml:space="preserve"> If the range</w:t>
      </w:r>
      <w:r w:rsidR="0067234D">
        <w:t xml:space="preserve"> differences are too big, </w:t>
      </w:r>
      <w:r w:rsidR="0091326C">
        <w:t xml:space="preserve">small changes </w:t>
      </w:r>
      <w:r w:rsidR="002E716C">
        <w:t>in the</w:t>
      </w:r>
      <w:r w:rsidR="0067234D">
        <w:t xml:space="preserve"> weights of large features </w:t>
      </w:r>
      <w:r w:rsidR="0091326C">
        <w:t xml:space="preserve">have a huge impact on the MSE, while weights of small </w:t>
      </w:r>
      <w:r w:rsidR="002E716C">
        <w:t>features need huge changes to affect the MSE.</w:t>
      </w:r>
    </w:p>
    <w:p w14:paraId="718AFA0A" w14:textId="2D7EB5E7" w:rsidR="006D2886" w:rsidRPr="005404CE" w:rsidRDefault="00E11C97" w:rsidP="0096708C">
      <w:pPr>
        <w:rPr>
          <w:b/>
          <w:i/>
          <w:color w:val="29769E" w:themeColor="accent1" w:themeTint="BF"/>
        </w:rPr>
      </w:pPr>
      <w:r w:rsidRPr="006D2886">
        <w:rPr>
          <w:rFonts w:eastAsiaTheme="minorEastAsia"/>
          <w:noProof/>
          <w:lang w:val="fr-CH"/>
        </w:rPr>
        <w:drawing>
          <wp:anchor distT="0" distB="0" distL="114300" distR="114300" simplePos="0" relativeHeight="251658255" behindDoc="0" locked="0" layoutInCell="1" allowOverlap="1" wp14:anchorId="0F2D99BC" wp14:editId="6EB7BA93">
            <wp:simplePos x="0" y="0"/>
            <wp:positionH relativeFrom="margin">
              <wp:posOffset>5364480</wp:posOffset>
            </wp:positionH>
            <wp:positionV relativeFrom="paragraph">
              <wp:posOffset>88412</wp:posOffset>
            </wp:positionV>
            <wp:extent cx="1281430" cy="1840230"/>
            <wp:effectExtent l="0" t="0" r="0" b="7620"/>
            <wp:wrapSquare wrapText="bothSides"/>
            <wp:docPr id="738678476" name="Grafik 73867847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8476" name="Grafik 1" descr="Ein Bild, das Text, Screenshot, Zahl, Schrif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1281430" cy="1840230"/>
                    </a:xfrm>
                    <a:prstGeom prst="rect">
                      <a:avLst/>
                    </a:prstGeom>
                  </pic:spPr>
                </pic:pic>
              </a:graphicData>
            </a:graphic>
          </wp:anchor>
        </w:drawing>
      </w:r>
      <w:r w:rsidR="00443550">
        <w:t xml:space="preserve">Regularization </w:t>
      </w:r>
      <w:r w:rsidR="005404CE">
        <w:t xml:space="preserve">penalizes larger coefficients more than the smaller ones. </w:t>
      </w:r>
      <w:r w:rsidR="005404CE" w:rsidRPr="005404CE">
        <w:rPr>
          <w:rStyle w:val="Hervorhebung"/>
        </w:rPr>
        <w:t>Standardization puts all the features on equal footing.</w:t>
      </w:r>
    </w:p>
    <w:p w14:paraId="7584A64E" w14:textId="798D0628" w:rsidR="00C97C73" w:rsidRDefault="00C97C73" w:rsidP="00C97C73">
      <w:pPr>
        <w:pStyle w:val="berschrift3"/>
      </w:pPr>
      <w:r>
        <w:t>Sklearn standardscaler</w:t>
      </w:r>
    </w:p>
    <w:p w14:paraId="137AE001" w14:textId="30E3C80F" w:rsidR="00C97C73" w:rsidRDefault="00C13462" w:rsidP="00C97C73">
      <w:r>
        <w:t xml:space="preserve">Rescales a dataset to have a mean of 0 and a standard deviation of 1. </w:t>
      </w:r>
    </w:p>
    <w:p w14:paraId="1734BE55" w14:textId="1C5516BD" w:rsidR="00C13462" w:rsidRPr="00C97C73" w:rsidRDefault="007426ED" w:rsidP="00C97C73">
      <m:oMath>
        <m:sSub>
          <m:sSubPr>
            <m:ctrlPr>
              <w:rPr>
                <w:rFonts w:ascii="Cambria Math" w:hAnsi="Cambria Math"/>
                <w:i/>
              </w:rPr>
            </m:ctrlPr>
          </m:sSubPr>
          <m:e>
            <m:r>
              <w:rPr>
                <w:rFonts w:ascii="Cambria Math" w:hAnsi="Cambria Math"/>
              </w:rPr>
              <m:t>x</m:t>
            </m:r>
          </m:e>
          <m:sub>
            <m:r>
              <w:rPr>
                <w:rFonts w:ascii="Cambria Math" w:hAnsi="Cambria Math"/>
              </w:rPr>
              <m:t>std</m:t>
            </m:r>
          </m:sub>
        </m:sSub>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mean</m:t>
                </m:r>
              </m:sub>
            </m:sSub>
          </m:num>
          <m:den>
            <m:r>
              <w:rPr>
                <w:rFonts w:ascii="Cambria Math" w:hAnsi="Cambria Math"/>
              </w:rPr>
              <m:t>s</m:t>
            </m:r>
          </m:den>
        </m:f>
      </m:oMath>
      <w:r w:rsidR="00C13462">
        <w:rPr>
          <w:rFonts w:eastAsiaTheme="minorEastAsia"/>
        </w:rPr>
        <w:t xml:space="preserve">, </w:t>
      </w:r>
      <m:oMath>
        <m:r>
          <w:rPr>
            <w:rFonts w:ascii="Cambria Math" w:eastAsiaTheme="minorEastAsia" w:hAnsi="Cambria Math"/>
          </w:rPr>
          <m:t>s=</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subSup"/>
                <m:ctrlPr>
                  <w:rPr>
                    <w:rFonts w:ascii="Cambria Math" w:eastAsiaTheme="minorEastAsia" w:hAnsi="Cambria Math"/>
                    <w:i/>
                  </w:rPr>
                </m:ctrlPr>
              </m:naryPr>
              <m:sub>
                <m:r>
                  <w:rPr>
                    <w:rFonts w:ascii="Cambria Math" w:eastAsiaTheme="minorEastAsia" w:hAnsi="Cambria Math"/>
                  </w:rPr>
                  <m:t>i=+</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mean</m:t>
                            </m:r>
                          </m:sub>
                        </m:sSub>
                      </m:e>
                    </m:d>
                  </m:e>
                  <m:sup>
                    <m:r>
                      <w:rPr>
                        <w:rFonts w:ascii="Cambria Math" w:eastAsiaTheme="minorEastAsia" w:hAnsi="Cambria Math"/>
                      </w:rPr>
                      <m:t>2</m:t>
                    </m:r>
                  </m:sup>
                </m:sSup>
              </m:e>
            </m:nary>
          </m:e>
        </m:rad>
      </m:oMath>
    </w:p>
    <w:p w14:paraId="5C94AC2B" w14:textId="75A47C2B" w:rsidR="006D2886" w:rsidRPr="00E11C97" w:rsidRDefault="00626FB0" w:rsidP="006D2886">
      <w:pPr>
        <w:rPr>
          <w:lang w:val="fr-CH"/>
        </w:rPr>
      </w:pPr>
      <w:r w:rsidRPr="00626FB0">
        <w:rPr>
          <w:b/>
          <w:bCs/>
          <w:i/>
          <w:iCs/>
          <w:color w:val="29769E" w:themeColor="accent1" w:themeTint="BF"/>
          <w:lang w:val="en-US"/>
        </w:rPr>
        <w:t>Example:</w:t>
      </w:r>
      <w:r w:rsidRPr="00626FB0">
        <w:rPr>
          <w:color w:val="29769E" w:themeColor="accent1" w:themeTint="BF"/>
          <w:lang w:val="en-US"/>
        </w:rPr>
        <w:t xml:space="preserve"> </w:t>
      </w:r>
      <w:r>
        <w:rPr>
          <w:lang w:val="en-US"/>
        </w:rPr>
        <w:t>Data Points</w:t>
      </w:r>
      <w:r w:rsidR="00F1796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w:t>
      </w:r>
      <m:oMath>
        <m:r>
          <w:rPr>
            <w:rFonts w:ascii="Cambria Math" w:hAnsi="Cambria Math"/>
            <w:lang w:val="en-US"/>
          </w:rPr>
          <m:t>2,4,4,4,5,5,7,9</m:t>
        </m:r>
      </m:oMath>
      <w:r w:rsidR="00FC3CC3">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mean</m:t>
            </m:r>
          </m:sub>
        </m:sSub>
        <m:r>
          <w:rPr>
            <w:rFonts w:ascii="Cambria Math" w:eastAsiaTheme="minorEastAsia" w:hAnsi="Cambria Math"/>
            <w:lang w:val="en-US"/>
          </w:rPr>
          <m:t>=40/8=5</m:t>
        </m:r>
      </m:oMath>
      <w:r w:rsidR="00FC3CC3">
        <w:rPr>
          <w:rFonts w:eastAsiaTheme="minorEastAsia"/>
          <w:lang w:val="en-US"/>
        </w:rPr>
        <w:t xml:space="preserve">. </w:t>
      </w:r>
      <w:proofErr w:type="spellStart"/>
      <w:r w:rsidR="00FC3CC3" w:rsidRPr="000859DD">
        <w:rPr>
          <w:rFonts w:eastAsiaTheme="minorEastAsia"/>
          <w:lang w:val="fr-CH"/>
        </w:rPr>
        <w:t>Sample</w:t>
      </w:r>
      <w:proofErr w:type="spellEnd"/>
      <w:r w:rsidR="00FC3CC3" w:rsidRPr="000859DD">
        <w:rPr>
          <w:rFonts w:eastAsiaTheme="minorEastAsia"/>
          <w:lang w:val="fr-CH"/>
        </w:rPr>
        <w:t xml:space="preserve"> variance = </w:t>
      </w:r>
      <w:r w:rsidR="000859DD" w:rsidRPr="000859DD">
        <w:rPr>
          <w:rFonts w:eastAsiaTheme="minorEastAsia"/>
          <w:lang w:val="fr-CH"/>
        </w:rPr>
        <w:t xml:space="preserve">4.57, </w:t>
      </w:r>
      <w:proofErr w:type="spellStart"/>
      <w:r w:rsidR="000859DD" w:rsidRPr="000859DD">
        <w:rPr>
          <w:rFonts w:eastAsiaTheme="minorEastAsia"/>
          <w:lang w:val="fr-CH"/>
        </w:rPr>
        <w:t>Sample</w:t>
      </w:r>
      <w:proofErr w:type="spellEnd"/>
      <w:r w:rsidR="000859DD" w:rsidRPr="000859DD">
        <w:rPr>
          <w:rFonts w:eastAsiaTheme="minorEastAsia"/>
          <w:lang w:val="fr-CH"/>
        </w:rPr>
        <w:t xml:space="preserve"> Std. </w:t>
      </w:r>
      <w:proofErr w:type="spellStart"/>
      <w:r w:rsidR="000859DD" w:rsidRPr="000859DD">
        <w:rPr>
          <w:rFonts w:eastAsiaTheme="minorEastAsia"/>
          <w:lang w:val="fr-CH"/>
        </w:rPr>
        <w:t>De</w:t>
      </w:r>
      <w:r w:rsidR="000859DD">
        <w:rPr>
          <w:rFonts w:eastAsiaTheme="minorEastAsia"/>
          <w:lang w:val="fr-CH"/>
        </w:rPr>
        <w:t>viations</w:t>
      </w:r>
      <w:proofErr w:type="spellEnd"/>
      <w:r w:rsidR="000859DD">
        <w:rPr>
          <w:rFonts w:eastAsiaTheme="minorEastAsia"/>
          <w:lang w:val="fr-CH"/>
        </w:rPr>
        <w:t xml:space="preserve"> </w:t>
      </w:r>
      <m:oMath>
        <m:r>
          <w:rPr>
            <w:rFonts w:ascii="Cambria Math" w:eastAsiaTheme="minorEastAsia" w:hAnsi="Cambria Math"/>
            <w:lang w:val="fr-CH"/>
          </w:rPr>
          <m:t>=2.138</m:t>
        </m:r>
      </m:oMath>
      <w:r w:rsidR="000859DD">
        <w:rPr>
          <w:rFonts w:eastAsiaTheme="minorEastAsia"/>
          <w:lang w:val="fr-CH"/>
        </w:rPr>
        <w:t xml:space="preserve">. Standardization of </w:t>
      </w:r>
      <m:oMath>
        <m:r>
          <w:rPr>
            <w:rFonts w:ascii="Cambria Math" w:eastAsiaTheme="minorEastAsia" w:hAnsi="Cambria Math"/>
            <w:lang w:val="fr-CH"/>
          </w:rPr>
          <m:t>2=</m:t>
        </m:r>
        <m:f>
          <m:fPr>
            <m:ctrlPr>
              <w:rPr>
                <w:rFonts w:ascii="Cambria Math" w:eastAsiaTheme="minorEastAsia" w:hAnsi="Cambria Math"/>
                <w:i/>
                <w:lang w:val="fr-CH"/>
              </w:rPr>
            </m:ctrlPr>
          </m:fPr>
          <m:num>
            <m:r>
              <w:rPr>
                <w:rFonts w:ascii="Cambria Math" w:eastAsiaTheme="minorEastAsia" w:hAnsi="Cambria Math"/>
                <w:lang w:val="fr-CH"/>
              </w:rPr>
              <m:t>2-5</m:t>
            </m:r>
          </m:num>
          <m:den>
            <m:r>
              <w:rPr>
                <w:rFonts w:ascii="Cambria Math" w:eastAsiaTheme="minorEastAsia" w:hAnsi="Cambria Math"/>
                <w:lang w:val="fr-CH"/>
              </w:rPr>
              <m:t>2.138</m:t>
            </m:r>
          </m:den>
        </m:f>
        <m:r>
          <w:rPr>
            <w:rFonts w:ascii="Cambria Math" w:eastAsiaTheme="minorEastAsia" w:hAnsi="Cambria Math"/>
            <w:lang w:val="fr-CH"/>
          </w:rPr>
          <m:t>=-1.4</m:t>
        </m:r>
      </m:oMath>
    </w:p>
    <w:p w14:paraId="182A5253" w14:textId="39E15C1A" w:rsidR="006D2886" w:rsidRDefault="00E11C97" w:rsidP="00E11C97">
      <w:pPr>
        <w:pStyle w:val="berschrift2"/>
        <w:rPr>
          <w:lang w:val="en-US"/>
        </w:rPr>
      </w:pPr>
      <w:r>
        <w:rPr>
          <w:lang w:val="en-US"/>
        </w:rPr>
        <w:t>Classification and Logistic Regression</w:t>
      </w:r>
    </w:p>
    <w:p w14:paraId="1DBF2CAC" w14:textId="77777777" w:rsidR="0093293B" w:rsidRPr="0093293B" w:rsidRDefault="00987396" w:rsidP="0093293B">
      <w:pPr>
        <w:pStyle w:val="Aufzhlung"/>
        <w:rPr>
          <w:rStyle w:val="AufzhlungZchn"/>
          <w:lang w:val="en-US"/>
        </w:rPr>
      </w:pPr>
      <w:r w:rsidRPr="0093293B">
        <w:rPr>
          <w:rStyle w:val="Hervorhebung"/>
        </w:rPr>
        <w:t>Binary Classification</w:t>
      </w:r>
      <w:r w:rsidR="004F71DA" w:rsidRPr="0093293B">
        <w:rPr>
          <w:rStyle w:val="Hervorhebung"/>
        </w:rPr>
        <w:t>:</w:t>
      </w:r>
      <w:r w:rsidR="004F71DA" w:rsidRPr="0093293B">
        <w:rPr>
          <w:rStyle w:val="AufzhlungZchn"/>
        </w:rPr>
        <w:t xml:space="preserve"> Only two </w:t>
      </w:r>
      <w:r w:rsidR="00E72F47" w:rsidRPr="0093293B">
        <w:rPr>
          <w:rStyle w:val="AufzhlungZchn"/>
        </w:rPr>
        <w:t>classes. Example: Epileptic seizure or healthy state?</w:t>
      </w:r>
    </w:p>
    <w:p w14:paraId="14796872" w14:textId="3E9CD82C" w:rsidR="006D2886" w:rsidRPr="0093293B" w:rsidRDefault="00E72F47" w:rsidP="0093293B">
      <w:pPr>
        <w:pStyle w:val="Aufzhlung"/>
        <w:rPr>
          <w:lang w:val="en-US"/>
        </w:rPr>
      </w:pPr>
      <w:r w:rsidRPr="0093293B">
        <w:rPr>
          <w:rStyle w:val="Hervorhebung"/>
        </w:rPr>
        <w:t>Multi-Class Classification</w:t>
      </w:r>
      <w:r w:rsidRPr="0093293B">
        <w:rPr>
          <w:rStyle w:val="Hervorhebung"/>
          <w:lang w:val="en-US"/>
        </w:rPr>
        <w:t>:</w:t>
      </w:r>
      <w:r w:rsidRPr="0093293B">
        <w:rPr>
          <w:lang w:val="en-US"/>
        </w:rPr>
        <w:t xml:space="preserve"> </w:t>
      </w:r>
      <w:r w:rsidR="0093293B">
        <w:rPr>
          <w:lang w:val="en-US"/>
        </w:rPr>
        <w:t>More than two classes. Example: Match is won, it’s a tie, Match is lost</w:t>
      </w:r>
    </w:p>
    <w:p w14:paraId="32013C01" w14:textId="1274C08D" w:rsidR="006D2886" w:rsidRDefault="00E96949" w:rsidP="00E96949">
      <w:pPr>
        <w:pStyle w:val="berschrift3"/>
        <w:rPr>
          <w:lang w:val="en-US"/>
        </w:rPr>
      </w:pPr>
      <w:r>
        <w:rPr>
          <w:lang w:val="en-US"/>
        </w:rPr>
        <w:t>Logistic Regression</w:t>
      </w:r>
    </w:p>
    <w:p w14:paraId="58157335" w14:textId="13CF466D" w:rsidR="00A6425C" w:rsidRDefault="00E96949" w:rsidP="00BE693D">
      <w:pPr>
        <w:rPr>
          <w:lang w:val="en-US"/>
        </w:rPr>
      </w:pPr>
      <w:r>
        <w:rPr>
          <w:lang w:val="en-US"/>
        </w:rPr>
        <w:t xml:space="preserve">Used for </w:t>
      </w:r>
      <w:r w:rsidR="007349AA">
        <w:rPr>
          <w:lang w:val="en-US"/>
        </w:rPr>
        <w:t xml:space="preserve">binary </w:t>
      </w:r>
      <w:r>
        <w:rPr>
          <w:lang w:val="en-US"/>
        </w:rPr>
        <w:t>classification</w:t>
      </w:r>
      <w:r w:rsidR="00B43103">
        <w:rPr>
          <w:lang w:val="en-US"/>
        </w:rPr>
        <w:t xml:space="preserve"> </w:t>
      </w:r>
      <w:r w:rsidR="00A267F6">
        <w:rPr>
          <w:lang w:val="en-US"/>
        </w:rPr>
        <w:t>(Yes/No, Spam/no spam).</w:t>
      </w:r>
      <w:r w:rsidR="001C1A5C">
        <w:rPr>
          <w:lang w:val="en-US"/>
        </w:rPr>
        <w:t xml:space="preserve"> </w:t>
      </w:r>
      <w:r w:rsidR="00A62307">
        <w:rPr>
          <w:lang w:val="en-US"/>
        </w:rPr>
        <w:t>Linear regression is not usable for binary classification, because it is linear.</w:t>
      </w:r>
      <w:r w:rsidR="007C4CEF">
        <w:rPr>
          <w:lang w:val="en-US"/>
        </w:rPr>
        <w:t xml:space="preserve"> </w:t>
      </w:r>
      <w:r w:rsidR="00F217E5">
        <w:rPr>
          <w:lang w:val="en-US"/>
        </w:rPr>
        <w:br/>
      </w:r>
      <w:r w:rsidR="00A6425C">
        <w:rPr>
          <w:lang w:val="en-US"/>
        </w:rPr>
        <w:lastRenderedPageBreak/>
        <w:t>Why not linear regression for binary classification? Because even with a threshold, the function does not work well with only two outputs. The MSE does not work.</w:t>
      </w:r>
      <w:r w:rsidR="00A43B49">
        <w:rPr>
          <w:lang w:val="en-US"/>
        </w:rPr>
        <w:t xml:space="preserve"> </w:t>
      </w:r>
      <w:proofErr w:type="gramStart"/>
      <w:r w:rsidR="00A43B49">
        <w:rPr>
          <w:lang w:val="en-US"/>
        </w:rPr>
        <w:t>So</w:t>
      </w:r>
      <w:proofErr w:type="gramEnd"/>
      <w:r w:rsidR="00A43B49">
        <w:rPr>
          <w:lang w:val="en-US"/>
        </w:rPr>
        <w:t xml:space="preserve"> we need a probabilistic function</w:t>
      </w:r>
      <w:r w:rsidR="00F217E5">
        <w:rPr>
          <w:lang w:val="en-US"/>
        </w:rPr>
        <w:t xml:space="preserve"> like the sigmoid</w:t>
      </w:r>
      <w:r w:rsidR="00A43B49">
        <w:rPr>
          <w:lang w:val="en-US"/>
        </w:rPr>
        <w:t>.</w:t>
      </w:r>
    </w:p>
    <w:p w14:paraId="7C8AE9D7" w14:textId="62665036" w:rsidR="004B12BC" w:rsidRDefault="002431E2" w:rsidP="00525723">
      <w:pPr>
        <w:pStyle w:val="berschrift4"/>
        <w:rPr>
          <w:lang w:val="en-US"/>
        </w:rPr>
      </w:pPr>
      <w:r w:rsidRPr="002431E2">
        <w:rPr>
          <w:rFonts w:eastAsiaTheme="minorEastAsia"/>
          <w:noProof/>
          <w:lang w:val="en-US"/>
        </w:rPr>
        <w:drawing>
          <wp:anchor distT="0" distB="0" distL="114300" distR="114300" simplePos="0" relativeHeight="251658256" behindDoc="0" locked="0" layoutInCell="1" allowOverlap="1" wp14:anchorId="0D5139B6" wp14:editId="72673627">
            <wp:simplePos x="0" y="0"/>
            <wp:positionH relativeFrom="margin">
              <wp:posOffset>4708525</wp:posOffset>
            </wp:positionH>
            <wp:positionV relativeFrom="paragraph">
              <wp:posOffset>3175</wp:posOffset>
            </wp:positionV>
            <wp:extent cx="1934845" cy="2074545"/>
            <wp:effectExtent l="0" t="0" r="8255" b="1905"/>
            <wp:wrapSquare wrapText="bothSides"/>
            <wp:docPr id="202861226" name="Grafik 20286122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226" name="Grafik 1" descr="Ein Bild, das Text, Screenshot, Diagramm, Reihe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1934845" cy="2074545"/>
                    </a:xfrm>
                    <a:prstGeom prst="rect">
                      <a:avLst/>
                    </a:prstGeom>
                  </pic:spPr>
                </pic:pic>
              </a:graphicData>
            </a:graphic>
            <wp14:sizeRelH relativeFrom="margin">
              <wp14:pctWidth>0</wp14:pctWidth>
            </wp14:sizeRelH>
            <wp14:sizeRelV relativeFrom="margin">
              <wp14:pctHeight>0</wp14:pctHeight>
            </wp14:sizeRelV>
          </wp:anchor>
        </w:drawing>
      </w:r>
      <w:r w:rsidR="004B12BC">
        <w:rPr>
          <w:lang w:val="en-US"/>
        </w:rPr>
        <w:t>Sigmoid function</w:t>
      </w:r>
    </w:p>
    <w:p w14:paraId="5EA414C1" w14:textId="015219FD" w:rsidR="004B12BC" w:rsidRDefault="00004300" w:rsidP="004B12BC">
      <w:pPr>
        <w:rPr>
          <w:lang w:val="en-US"/>
        </w:rPr>
      </w:pPr>
      <m:oMath>
        <m:r>
          <w:rPr>
            <w:rFonts w:ascii="Cambria Math" w:hAnsi="Cambria Math"/>
            <w:lang w:val="en-US"/>
          </w:rPr>
          <m:t>sigmoid</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w:r w:rsidR="00CC1BC5">
        <w:rPr>
          <w:rFonts w:eastAsiaTheme="minorEastAsia"/>
          <w:lang w:val="en-US"/>
        </w:rPr>
        <w:t xml:space="preserve"> </w:t>
      </w:r>
    </w:p>
    <w:p w14:paraId="0A6D24BB" w14:textId="7D931A18" w:rsidR="004B12BC" w:rsidRDefault="00004300" w:rsidP="004B12BC">
      <w:pPr>
        <w:rPr>
          <w:lang w:val="en-US"/>
        </w:rPr>
      </w:pPr>
      <m:oMath>
        <m:r>
          <w:rPr>
            <w:rFonts w:ascii="Cambria Math" w:hAnsi="Cambria Math"/>
            <w:lang w:val="en-US"/>
          </w:rPr>
          <m:t>z=h</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oMath>
      <w:r w:rsidR="00BD1526">
        <w:rPr>
          <w:rFonts w:eastAsiaTheme="minorEastAsia"/>
          <w:lang w:val="en-US"/>
        </w:rPr>
        <w:t xml:space="preserve"> </w:t>
      </w:r>
      <w:r w:rsidR="00BD1526">
        <w:rPr>
          <w:rFonts w:eastAsiaTheme="minorEastAsia"/>
          <w:lang w:val="en-US"/>
        </w:rPr>
        <w:br/>
        <w:t xml:space="preserve">This is where our features (data x) </w:t>
      </w:r>
      <w:proofErr w:type="gramStart"/>
      <w:r w:rsidR="00BD1526">
        <w:rPr>
          <w:rFonts w:eastAsiaTheme="minorEastAsia"/>
          <w:lang w:val="en-US"/>
        </w:rPr>
        <w:t>enters</w:t>
      </w:r>
      <w:proofErr w:type="gramEnd"/>
      <w:r w:rsidR="00BD1526">
        <w:rPr>
          <w:rFonts w:eastAsiaTheme="minorEastAsia"/>
          <w:lang w:val="en-US"/>
        </w:rPr>
        <w:t xml:space="preserve"> the calculation. The </w:t>
      </w:r>
      <m:oMath>
        <m:r>
          <m:rPr>
            <m:sty m:val="bi"/>
          </m:rPr>
          <w:rPr>
            <w:rFonts w:ascii="Cambria Math" w:eastAsiaTheme="minorEastAsia" w:hAnsi="Cambria Math"/>
            <w:color w:val="29769E" w:themeColor="accent1" w:themeTint="BF"/>
            <w:lang w:val="en-US"/>
          </w:rPr>
          <m:t>w</m:t>
        </m:r>
      </m:oMath>
      <w:r w:rsidR="00BD1526">
        <w:rPr>
          <w:rFonts w:eastAsiaTheme="minorEastAsia"/>
          <w:lang w:val="en-US"/>
        </w:rPr>
        <w:t xml:space="preserve">’s are unknown. That’s what needs to </w:t>
      </w:r>
      <w:r w:rsidR="00BD1526" w:rsidRPr="00BD1526">
        <w:rPr>
          <w:rStyle w:val="Hervorhebung"/>
        </w:rPr>
        <w:t>be learned</w:t>
      </w:r>
      <w:r w:rsidR="00BD1526">
        <w:rPr>
          <w:rFonts w:eastAsiaTheme="minorEastAsia"/>
          <w:lang w:val="en-US"/>
        </w:rPr>
        <w:t>.</w:t>
      </w:r>
    </w:p>
    <w:p w14:paraId="22B7516C" w14:textId="0B4B4A19" w:rsidR="004B12BC" w:rsidRDefault="001E5990" w:rsidP="004B12BC">
      <w:pPr>
        <w:rPr>
          <w:lang w:val="en-US"/>
        </w:rPr>
      </w:pPr>
      <w:r>
        <w:rPr>
          <w:lang w:val="en-US"/>
        </w:rPr>
        <w:t xml:space="preserve">Why sigmoid? Because </w:t>
      </w:r>
      <w:r w:rsidR="00B75902">
        <w:rPr>
          <w:lang w:val="en-US"/>
        </w:rPr>
        <w:t xml:space="preserve">of the odds ratio: </w:t>
      </w:r>
      <m:oMath>
        <m:r>
          <w:rPr>
            <w:rFonts w:ascii="Cambria Math" w:hAnsi="Cambria Math"/>
            <w:lang w:val="en-US"/>
          </w:rPr>
          <m:t>odds</m:t>
        </m:r>
        <m:d>
          <m:dPr>
            <m:ctrlPr>
              <w:rPr>
                <w:rFonts w:ascii="Cambria Math" w:hAnsi="Cambria Math"/>
                <w:i/>
                <w:lang w:val="en-US"/>
              </w:rPr>
            </m:ctrlPr>
          </m:dPr>
          <m:e>
            <m:r>
              <w:rPr>
                <w:rFonts w:ascii="Cambria Math" w:hAnsi="Cambria Math"/>
                <w:lang w:val="en-US"/>
              </w:rPr>
              <m:t>p</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1-p</m:t>
            </m:r>
          </m:den>
        </m:f>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d>
              </m:e>
            </m:func>
          </m:num>
          <m:den>
            <m:r>
              <m:rPr>
                <m:sty m:val="p"/>
              </m:rPr>
              <w:rPr>
                <w:rFonts w:ascii="Cambria Math" w:hAnsi="Cambria Math"/>
                <w:lang w:val="en-US"/>
              </w:rPr>
              <m:t>Pr⁡</m:t>
            </m:r>
            <m:r>
              <w:rPr>
                <w:rFonts w:ascii="Cambria Math" w:hAnsi="Cambria Math"/>
                <w:lang w:val="en-US"/>
              </w:rPr>
              <m:t>(y=o)</m:t>
            </m:r>
          </m:den>
        </m:f>
      </m:oMath>
    </w:p>
    <w:p w14:paraId="4A829606" w14:textId="42963BB5" w:rsidR="004B12BC" w:rsidRDefault="00BC3811" w:rsidP="004B12BC">
      <w:pPr>
        <w:rPr>
          <w:lang w:val="en-US"/>
        </w:rPr>
      </w:pPr>
      <w:r>
        <w:rPr>
          <w:lang w:val="en-US"/>
        </w:rPr>
        <w:t>We can write the estimated probability</w:t>
      </w:r>
      <w:r w:rsidR="00446B9E">
        <w:rPr>
          <w:lang w:val="en-US"/>
        </w:rPr>
        <w:t xml:space="preserve"> </w:t>
      </w:r>
      <w:r w:rsidR="00446B9E">
        <w:rPr>
          <w:rFonts w:eastAsiaTheme="minorEastAsia"/>
          <w:lang w:val="en-US"/>
        </w:rPr>
        <w:t>as</w:t>
      </w:r>
      <w:r w:rsidR="00446B9E">
        <w:rPr>
          <w:rFonts w:eastAsiaTheme="minorEastAsia"/>
          <w:lang w:val="en-US"/>
        </w:rPr>
        <w:br/>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e>
                <m:r>
                  <w:rPr>
                    <w:rFonts w:ascii="Cambria Math" w:hAnsi="Cambria Math"/>
                    <w:lang w:val="en-US"/>
                  </w:rPr>
                  <m:t>x;W</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e>
                <m:r>
                  <w:rPr>
                    <w:rFonts w:ascii="Cambria Math" w:hAnsi="Cambria Math"/>
                    <w:lang w:val="en-US"/>
                  </w:rPr>
                  <m:t>x</m:t>
                </m:r>
              </m:e>
            </m:d>
          </m:e>
        </m:func>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4</m:t>
                    </m:r>
                  </m:sub>
                </m:sSub>
                <m:r>
                  <w:rPr>
                    <w:rFonts w:ascii="Cambria Math" w:hAnsi="Cambria Math"/>
                    <w:lang w:val="en-US"/>
                  </w:rPr>
                  <m:t>)</m:t>
                </m:r>
              </m:sup>
            </m:sSup>
          </m:den>
        </m:f>
      </m:oMath>
      <w:r w:rsidR="00446B9E">
        <w:rPr>
          <w:rFonts w:eastAsiaTheme="minorEastAsia"/>
          <w:lang w:val="en-US"/>
        </w:rPr>
        <w:t xml:space="preserve"> </w:t>
      </w:r>
    </w:p>
    <w:p w14:paraId="7C9A8A62" w14:textId="318E6AFA" w:rsidR="00960AB4" w:rsidRDefault="00960AB4" w:rsidP="00525723">
      <w:pPr>
        <w:pStyle w:val="berschrift4"/>
        <w:rPr>
          <w:lang w:val="en-US"/>
        </w:rPr>
      </w:pPr>
      <w:r>
        <w:rPr>
          <w:lang w:val="en-US"/>
        </w:rPr>
        <w:t>Maximum Likelihood</w:t>
      </w:r>
    </w:p>
    <w:p w14:paraId="7F10D277" w14:textId="00A1B44D" w:rsidR="00960AB4" w:rsidRDefault="00F217E5" w:rsidP="00960AB4">
      <w:pPr>
        <w:rPr>
          <w:rFonts w:eastAsiaTheme="minorEastAsia"/>
          <w:lang w:val="en-US"/>
        </w:rPr>
      </w:pPr>
      <w:r>
        <w:rPr>
          <w:lang w:val="en-US"/>
        </w:rPr>
        <w:t xml:space="preserve">Given all the data points </w:t>
      </w:r>
      <m:oMath>
        <m:r>
          <w:rPr>
            <w:rFonts w:ascii="Cambria Math" w:hAnsi="Cambria Math"/>
            <w:lang w:val="en-US"/>
          </w:rPr>
          <m:t>(X,Y)</m:t>
        </m:r>
      </m:oMath>
      <w:r>
        <w:rPr>
          <w:rFonts w:eastAsiaTheme="minorEastAsia"/>
          <w:lang w:val="en-US"/>
        </w:rPr>
        <w:t xml:space="preserve">, we want to maximize the probability that all the predictions are correct. </w:t>
      </w:r>
      <w:r w:rsidR="00193079">
        <w:rPr>
          <w:lang w:val="en-US"/>
        </w:rPr>
        <w:t xml:space="preserve">The objective of training is to set the coefficients </w:t>
      </w:r>
      <m:oMath>
        <m:r>
          <w:rPr>
            <w:rFonts w:ascii="Cambria Math" w:hAnsi="Cambria Math"/>
            <w:lang w:val="en-US"/>
          </w:rPr>
          <m:t>W</m:t>
        </m:r>
      </m:oMath>
      <w:r w:rsidR="00193079">
        <w:rPr>
          <w:rFonts w:eastAsiaTheme="minorEastAsia"/>
          <w:lang w:val="en-US"/>
        </w:rPr>
        <w:t xml:space="preserve"> so that </w:t>
      </w:r>
      <m:oMath>
        <m:r>
          <w:rPr>
            <w:rFonts w:ascii="Cambria Math" w:eastAsiaTheme="minorEastAsia" w:hAnsi="Cambria Math"/>
            <w:lang w:val="en-US"/>
          </w:rPr>
          <m:t>p</m:t>
        </m:r>
      </m:oMath>
      <w:r w:rsidR="00193079">
        <w:rPr>
          <w:rFonts w:eastAsiaTheme="minorEastAsia"/>
          <w:lang w:val="en-US"/>
        </w:rPr>
        <w:t xml:space="preserve"> is close to </w:t>
      </w:r>
      <m:oMath>
        <m:r>
          <w:rPr>
            <w:rFonts w:ascii="Cambria Math" w:eastAsiaTheme="minorEastAsia" w:hAnsi="Cambria Math"/>
            <w:lang w:val="en-US"/>
          </w:rPr>
          <m:t>1</m:t>
        </m:r>
      </m:oMath>
      <w:r w:rsidR="00193079">
        <w:rPr>
          <w:rFonts w:eastAsiaTheme="minorEastAsia"/>
          <w:lang w:val="en-US"/>
        </w:rPr>
        <w:t xml:space="preserve"> when </w:t>
      </w:r>
      <m:oMath>
        <m:r>
          <w:rPr>
            <w:rFonts w:ascii="Cambria Math" w:eastAsiaTheme="minorEastAsia" w:hAnsi="Cambria Math"/>
            <w:lang w:val="en-US"/>
          </w:rPr>
          <m:t>y=1</m:t>
        </m:r>
      </m:oMath>
      <w:r w:rsidR="00193079">
        <w:rPr>
          <w:rFonts w:eastAsiaTheme="minorEastAsia"/>
          <w:lang w:val="en-US"/>
        </w:rPr>
        <w:t xml:space="preserve"> and </w:t>
      </w:r>
      <w:r w:rsidR="00193079" w:rsidRPr="00193079">
        <w:rPr>
          <w:rFonts w:eastAsiaTheme="minorEastAsia"/>
          <w:lang w:val="en-US"/>
        </w:rPr>
        <w:t>c</w:t>
      </w:r>
      <w:r w:rsidR="00193079">
        <w:rPr>
          <w:rFonts w:eastAsiaTheme="minorEastAsia"/>
          <w:lang w:val="en-US"/>
        </w:rPr>
        <w:t xml:space="preserve">lose to </w:t>
      </w:r>
      <m:oMath>
        <m:r>
          <w:rPr>
            <w:rFonts w:ascii="Cambria Math" w:eastAsiaTheme="minorEastAsia" w:hAnsi="Cambria Math"/>
            <w:lang w:val="en-US"/>
          </w:rPr>
          <m:t>0</m:t>
        </m:r>
      </m:oMath>
      <w:r w:rsidR="00193079">
        <w:rPr>
          <w:rFonts w:eastAsiaTheme="minorEastAsia"/>
          <w:lang w:val="en-US"/>
        </w:rPr>
        <w:t xml:space="preserve"> when </w:t>
      </w:r>
      <m:oMath>
        <m:r>
          <w:rPr>
            <w:rFonts w:ascii="Cambria Math" w:eastAsiaTheme="minorEastAsia" w:hAnsi="Cambria Math"/>
            <w:lang w:val="en-US"/>
          </w:rPr>
          <m:t>y=0</m:t>
        </m:r>
      </m:oMath>
      <w:r w:rsidR="00193079">
        <w:rPr>
          <w:rFonts w:eastAsiaTheme="minorEastAsia"/>
          <w:lang w:val="en-US"/>
        </w:rPr>
        <w:t>.</w:t>
      </w:r>
      <w:r w:rsidR="005644EE">
        <w:rPr>
          <w:rFonts w:eastAsiaTheme="minorEastAsia"/>
          <w:lang w:val="en-US"/>
        </w:rPr>
        <w:t xml:space="preserve"> This can be calculated using gradient descent.</w:t>
      </w:r>
    </w:p>
    <w:p w14:paraId="7EB231E7" w14:textId="18CA77E4" w:rsidR="00A65F42" w:rsidRDefault="00004300" w:rsidP="00960AB4">
      <w:pPr>
        <w:rPr>
          <w:rFonts w:eastAsiaTheme="minorEastAsia"/>
          <w:lang w:val="en-US"/>
        </w:rPr>
      </w:pPr>
      <m:oMath>
        <m:r>
          <w:rPr>
            <w:rFonts w:ascii="Cambria Math" w:hAnsi="Cambria Math"/>
            <w:lang w:val="en-US"/>
          </w:rPr>
          <m:t>Minimize cost</m:t>
        </m:r>
        <m:d>
          <m:dPr>
            <m:ctrlPr>
              <w:rPr>
                <w:rFonts w:ascii="Cambria Math" w:hAnsi="Cambria Math"/>
                <w:i/>
                <w:lang w:val="en-US"/>
              </w:rPr>
            </m:ctrlPr>
          </m:dPr>
          <m:e>
            <m:r>
              <w:rPr>
                <w:rFonts w:ascii="Cambria Math" w:hAnsi="Cambria Math"/>
                <w:lang w:val="en-US"/>
              </w:rPr>
              <m:t>W</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log⁡</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r>
              <m:rPr>
                <m:sty m:val="p"/>
              </m:rPr>
              <w:rPr>
                <w:rFonts w:ascii="Cambria Math" w:eastAsiaTheme="minorEastAsia" w:hAnsi="Cambria Math"/>
                <w:lang w:val="en-US"/>
              </w:rPr>
              <m:t>log⁡</m:t>
            </m:r>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nary>
      </m:oMath>
      <w:r w:rsidR="00935177">
        <w:rPr>
          <w:rFonts w:eastAsiaTheme="minorEastAsia"/>
          <w:lang w:val="en-US"/>
        </w:rPr>
        <w:t xml:space="preserve"> </w:t>
      </w:r>
    </w:p>
    <w:p w14:paraId="11AD9513" w14:textId="77777777" w:rsidR="00613CEF" w:rsidRPr="00193079" w:rsidRDefault="00613CEF" w:rsidP="00960AB4">
      <w:pPr>
        <w:rPr>
          <w:lang w:val="en-US"/>
        </w:rPr>
      </w:pPr>
    </w:p>
    <w:p w14:paraId="6641D63D" w14:textId="4635EF74" w:rsidR="00960AB4" w:rsidRDefault="00613CEF" w:rsidP="00FE0D8F">
      <w:pPr>
        <w:pStyle w:val="berschrift2"/>
        <w:rPr>
          <w:lang w:val="en-US"/>
        </w:rPr>
      </w:pPr>
      <w:r w:rsidRPr="002100B9">
        <w:rPr>
          <w:noProof/>
          <w:lang w:val="en-US"/>
        </w:rPr>
        <w:drawing>
          <wp:anchor distT="0" distB="0" distL="114300" distR="114300" simplePos="0" relativeHeight="251658257" behindDoc="0" locked="0" layoutInCell="1" allowOverlap="1" wp14:anchorId="7882E301" wp14:editId="378184EA">
            <wp:simplePos x="0" y="0"/>
            <wp:positionH relativeFrom="margin">
              <wp:align>right</wp:align>
            </wp:positionH>
            <wp:positionV relativeFrom="paragraph">
              <wp:posOffset>330444</wp:posOffset>
            </wp:positionV>
            <wp:extent cx="2636748" cy="1912786"/>
            <wp:effectExtent l="0" t="0" r="0" b="0"/>
            <wp:wrapSquare wrapText="bothSides"/>
            <wp:docPr id="1772281416" name="Grafik 17722814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1416" name="Grafik 1" descr="Ein Bild, das Text, Screenshot, Schrift, Zahl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36748" cy="1912786"/>
                    </a:xfrm>
                    <a:prstGeom prst="rect">
                      <a:avLst/>
                    </a:prstGeom>
                  </pic:spPr>
                </pic:pic>
              </a:graphicData>
            </a:graphic>
          </wp:anchor>
        </w:drawing>
      </w:r>
      <w:r w:rsidR="00FE0D8F">
        <w:rPr>
          <w:lang w:val="en-US"/>
        </w:rPr>
        <w:t>Classifier Evaluation</w:t>
      </w:r>
    </w:p>
    <w:p w14:paraId="7F8FE86E" w14:textId="644115AE" w:rsidR="006D1720" w:rsidRDefault="00D92F88" w:rsidP="00960AB4">
      <w:pPr>
        <w:rPr>
          <w:lang w:val="en-US"/>
        </w:rPr>
      </w:pPr>
      <w:r>
        <w:rPr>
          <w:lang w:val="en-US"/>
        </w:rPr>
        <w:t>How to calculate accuracy</w:t>
      </w:r>
      <w:r w:rsidR="006D1720">
        <w:rPr>
          <w:lang w:val="en-US"/>
        </w:rPr>
        <w:t xml:space="preserve"> and error</w:t>
      </w:r>
      <w:r>
        <w:rPr>
          <w:lang w:val="en-US"/>
        </w:rPr>
        <w:t xml:space="preserve"> from the confusion matrix? </w:t>
      </w:r>
    </w:p>
    <w:p w14:paraId="47DF95F8" w14:textId="26633ECD" w:rsidR="00960AB4" w:rsidRDefault="00D92F88" w:rsidP="006D1720">
      <w:pPr>
        <w:pStyle w:val="Aufzhlung"/>
        <w:rPr>
          <w:lang w:val="en-US"/>
        </w:rPr>
      </w:pPr>
      <w:r w:rsidRPr="006D1720">
        <w:rPr>
          <w:rStyle w:val="Hervorhebung"/>
        </w:rPr>
        <w:t>Accuracy:</w:t>
      </w:r>
      <w:r>
        <w:rPr>
          <w:lang w:val="en-US"/>
        </w:rPr>
        <w:t xml:space="preserve"> How often is the classifier correct: </w:t>
      </w:r>
      <m:oMath>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n</m:t>
            </m:r>
          </m:den>
        </m:f>
      </m:oMath>
    </w:p>
    <w:p w14:paraId="5B6B45AF" w14:textId="69E48A6F" w:rsidR="006D1720" w:rsidRPr="006D1720" w:rsidRDefault="006D1720" w:rsidP="006D1720">
      <w:pPr>
        <w:pStyle w:val="Aufzhlung"/>
        <w:rPr>
          <w:lang w:val="en-US"/>
        </w:rPr>
      </w:pPr>
      <w:r w:rsidRPr="006D1720">
        <w:rPr>
          <w:rStyle w:val="Hervorhebung"/>
        </w:rPr>
        <w:t>Error:</w:t>
      </w:r>
      <w:r>
        <w:rPr>
          <w:lang w:val="en-US"/>
        </w:rPr>
        <w:t xml:space="preserve"> How often is the classifier wrong: </w:t>
      </w:r>
      <m:oMath>
        <m:f>
          <m:fPr>
            <m:ctrlPr>
              <w:rPr>
                <w:rFonts w:ascii="Cambria Math" w:hAnsi="Cambria Math"/>
                <w:i/>
                <w:lang w:val="en-US"/>
              </w:rPr>
            </m:ctrlPr>
          </m:fPr>
          <m:num>
            <m:r>
              <w:rPr>
                <w:rFonts w:ascii="Cambria Math" w:hAnsi="Cambria Math"/>
                <w:lang w:val="en-US"/>
              </w:rPr>
              <m:t>FP+FN</m:t>
            </m:r>
          </m:num>
          <m:den>
            <m:r>
              <w:rPr>
                <w:rFonts w:ascii="Cambria Math" w:hAnsi="Cambria Math"/>
                <w:lang w:val="en-US"/>
              </w:rPr>
              <m:t>n</m:t>
            </m:r>
          </m:den>
        </m:f>
      </m:oMath>
    </w:p>
    <w:p w14:paraId="2B1908D1" w14:textId="40B991ED" w:rsidR="006D1720" w:rsidRPr="006D1720" w:rsidRDefault="00C85E53" w:rsidP="00960AB4">
      <w:pPr>
        <w:rPr>
          <w:rFonts w:eastAsiaTheme="minorEastAsia"/>
          <w:lang w:val="en-US"/>
        </w:rPr>
      </w:pPr>
      <w:r>
        <w:rPr>
          <w:rFonts w:eastAsiaTheme="minorEastAsia"/>
          <w:lang w:val="en-US"/>
        </w:rPr>
        <w:t xml:space="preserve">It </w:t>
      </w:r>
      <w:r w:rsidRPr="00C85E53">
        <w:rPr>
          <w:rStyle w:val="Hervorhebung"/>
        </w:rPr>
        <w:t>depends on the data</w:t>
      </w:r>
      <w:r>
        <w:rPr>
          <w:rFonts w:eastAsiaTheme="minorEastAsia"/>
          <w:lang w:val="en-US"/>
        </w:rPr>
        <w:t xml:space="preserve"> if a False Positive or a False Negative is worse. </w:t>
      </w:r>
      <w:r w:rsidRPr="00C85E53">
        <w:rPr>
          <w:rStyle w:val="ZustzlicherHinweisZchn"/>
        </w:rPr>
        <w:t>(sickness: false negative, Spam: false positive)</w:t>
      </w:r>
    </w:p>
    <w:p w14:paraId="136915DA" w14:textId="0868E1F8" w:rsidR="00960AB4" w:rsidRDefault="00170DE4" w:rsidP="00170DE4">
      <w:pPr>
        <w:pStyle w:val="berschrift3"/>
        <w:rPr>
          <w:lang w:val="en-US"/>
        </w:rPr>
      </w:pPr>
      <w:r>
        <w:rPr>
          <w:lang w:val="en-US"/>
        </w:rPr>
        <w:t>Recall</w:t>
      </w:r>
    </w:p>
    <w:p w14:paraId="498C6FD5" w14:textId="75C0830E" w:rsidR="00170DE4" w:rsidRDefault="00170DE4" w:rsidP="00960AB4">
      <w:pPr>
        <w:rPr>
          <w:lang w:val="en-US"/>
        </w:rPr>
      </w:pPr>
      <w:r>
        <w:rPr>
          <w:lang w:val="en-US"/>
        </w:rPr>
        <w:t>Useful, when false negatives are worse.</w:t>
      </w:r>
      <w:r w:rsidR="008F3765">
        <w:rPr>
          <w:lang w:val="en-US"/>
        </w:rPr>
        <w:t xml:space="preserve"> Among the positive ground truth samples, how many did we correctly classify?</w:t>
      </w:r>
      <w:r w:rsidR="00B07DF8">
        <w:rPr>
          <w:lang w:val="en-US"/>
        </w:rPr>
        <w:t xml:space="preserve"> </w:t>
      </w:r>
      <w:r w:rsidR="00B07DF8" w:rsidRPr="00B07DF8">
        <w:rPr>
          <w:rStyle w:val="ZustzlicherHinweisZchn"/>
        </w:rPr>
        <w:t>If you have no false negatives because you have no negatives, you can fool recall.</w:t>
      </w:r>
    </w:p>
    <w:p w14:paraId="5613E1E6" w14:textId="26CC5B28" w:rsidR="008F3765" w:rsidRDefault="00004300" w:rsidP="00960AB4">
      <w:pPr>
        <w:rPr>
          <w:lang w:val="en-US"/>
        </w:rPr>
      </w:pPr>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w:r w:rsidR="008F3765">
        <w:rPr>
          <w:rFonts w:eastAsiaTheme="minorEastAsia"/>
          <w:lang w:val="en-US"/>
        </w:rPr>
        <w:t xml:space="preserve"> </w:t>
      </w:r>
    </w:p>
    <w:p w14:paraId="0EEDD04E" w14:textId="33E2593B" w:rsidR="00170DE4" w:rsidRDefault="00170DE4" w:rsidP="00170DE4">
      <w:pPr>
        <w:pStyle w:val="berschrift3"/>
        <w:rPr>
          <w:lang w:val="en-US"/>
        </w:rPr>
      </w:pPr>
      <w:r>
        <w:rPr>
          <w:lang w:val="en-US"/>
        </w:rPr>
        <w:t>Precision</w:t>
      </w:r>
    </w:p>
    <w:p w14:paraId="6807CFFB" w14:textId="25664269" w:rsidR="00170DE4" w:rsidRDefault="00170DE4" w:rsidP="00960AB4">
      <w:pPr>
        <w:rPr>
          <w:lang w:val="en-US"/>
        </w:rPr>
      </w:pPr>
      <w:r>
        <w:rPr>
          <w:lang w:val="en-US"/>
        </w:rPr>
        <w:t>Useful, when false positives are worse.</w:t>
      </w:r>
    </w:p>
    <w:p w14:paraId="44A1CA08" w14:textId="1F7976BA" w:rsidR="00B07DF8" w:rsidRDefault="00004300" w:rsidP="00960AB4">
      <w:pPr>
        <w:rPr>
          <w:lang w:val="en-US"/>
        </w:rPr>
      </w:pPr>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w:r w:rsidR="006A77FE">
        <w:rPr>
          <w:rFonts w:eastAsiaTheme="minorEastAsia"/>
          <w:lang w:val="en-US"/>
        </w:rPr>
        <w:t xml:space="preserve"> </w:t>
      </w:r>
    </w:p>
    <w:p w14:paraId="36303D48" w14:textId="344BEA19" w:rsidR="00960AB4" w:rsidRDefault="00DD6F65" w:rsidP="00C235A4">
      <w:pPr>
        <w:pStyle w:val="berschrift3"/>
        <w:rPr>
          <w:lang w:val="en-US"/>
        </w:rPr>
      </w:pPr>
      <w:r>
        <w:rPr>
          <w:lang w:val="en-US"/>
        </w:rPr>
        <w:t>F-Score</w:t>
      </w:r>
    </w:p>
    <w:p w14:paraId="18F31819" w14:textId="4FE2AE75" w:rsidR="00DD6F65" w:rsidRDefault="00DD6F65" w:rsidP="00960AB4">
      <w:pPr>
        <w:rPr>
          <w:lang w:val="en-US"/>
        </w:rPr>
      </w:pPr>
      <w:r w:rsidRPr="00664808">
        <w:rPr>
          <w:rStyle w:val="Hervorhebung"/>
        </w:rPr>
        <w:t>Combining</w:t>
      </w:r>
      <w:r>
        <w:rPr>
          <w:lang w:val="en-US"/>
        </w:rPr>
        <w:t xml:space="preserve"> precision and recall</w:t>
      </w:r>
      <w:r w:rsidR="00C235A4">
        <w:rPr>
          <w:lang w:val="en-US"/>
        </w:rPr>
        <w:t>.</w:t>
      </w:r>
      <w:r w:rsidR="007B3780">
        <w:rPr>
          <w:lang w:val="en-US"/>
        </w:rPr>
        <w:t xml:space="preserve"> In real life, false negatives and false positives are bad. </w:t>
      </w:r>
      <w:proofErr w:type="gramStart"/>
      <w:r w:rsidR="009E5074">
        <w:rPr>
          <w:lang w:val="en-US"/>
        </w:rPr>
        <w:t>So</w:t>
      </w:r>
      <w:proofErr w:type="gramEnd"/>
      <w:r w:rsidR="009E5074">
        <w:rPr>
          <w:lang w:val="en-US"/>
        </w:rPr>
        <w:t xml:space="preserve"> we need the harmonic mean of Precision </w:t>
      </w:r>
      <m:oMath>
        <m:r>
          <w:rPr>
            <w:rFonts w:ascii="Cambria Math" w:hAnsi="Cambria Math"/>
            <w:lang w:val="en-US"/>
          </w:rPr>
          <m:t>P</m:t>
        </m:r>
      </m:oMath>
      <w:r w:rsidR="009E5074">
        <w:rPr>
          <w:lang w:val="en-US"/>
        </w:rPr>
        <w:t xml:space="preserve"> and Recall </w:t>
      </w:r>
      <m:oMath>
        <m:r>
          <w:rPr>
            <w:rFonts w:ascii="Cambria Math" w:hAnsi="Cambria Math"/>
            <w:lang w:val="en-US"/>
          </w:rPr>
          <m:t>R</m:t>
        </m:r>
      </m:oMath>
      <w:r w:rsidR="009E5074">
        <w:rPr>
          <w:lang w:val="en-US"/>
        </w:rPr>
        <w:t xml:space="preserve">. If </w:t>
      </w:r>
      <w:r w:rsidR="009E5074" w:rsidRPr="00664808">
        <w:rPr>
          <w:rStyle w:val="Hervorhebung"/>
        </w:rPr>
        <w:t>both</w:t>
      </w:r>
      <w:r w:rsidR="009E5074">
        <w:rPr>
          <w:lang w:val="en-US"/>
        </w:rPr>
        <w:t xml:space="preserve"> </w:t>
      </w:r>
      <m:oMath>
        <m:r>
          <w:rPr>
            <w:rFonts w:ascii="Cambria Math" w:hAnsi="Cambria Math"/>
            <w:lang w:val="en-US"/>
          </w:rPr>
          <m:t>P</m:t>
        </m:r>
      </m:oMath>
      <w:r w:rsidR="009E5074">
        <w:rPr>
          <w:rFonts w:eastAsiaTheme="minorEastAsia"/>
          <w:lang w:val="en-US"/>
        </w:rPr>
        <w:t xml:space="preserve"> and </w:t>
      </w:r>
      <m:oMath>
        <m:r>
          <w:rPr>
            <w:rFonts w:ascii="Cambria Math" w:eastAsiaTheme="minorEastAsia" w:hAnsi="Cambria Math"/>
            <w:lang w:val="en-US"/>
          </w:rPr>
          <m:t>R</m:t>
        </m:r>
      </m:oMath>
      <w:r w:rsidR="009E5074">
        <w:rPr>
          <w:rFonts w:eastAsiaTheme="minorEastAsia"/>
          <w:lang w:val="en-US"/>
        </w:rPr>
        <w:t xml:space="preserve"> are </w:t>
      </w:r>
      <w:r w:rsidR="009E5074" w:rsidRPr="00664808">
        <w:rPr>
          <w:rStyle w:val="Hervorhebung"/>
        </w:rPr>
        <w:t>high</w:t>
      </w:r>
      <w:r w:rsidR="009E5074">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9E5074">
        <w:rPr>
          <w:rFonts w:eastAsiaTheme="minorEastAsia"/>
          <w:lang w:val="en-US"/>
        </w:rPr>
        <w:t xml:space="preserve"> score is </w:t>
      </w:r>
      <w:r w:rsidR="009E5074" w:rsidRPr="00664808">
        <w:rPr>
          <w:rStyle w:val="Hervorhebung"/>
        </w:rPr>
        <w:t>high</w:t>
      </w:r>
      <w:r w:rsidR="009E5074">
        <w:rPr>
          <w:rFonts w:eastAsiaTheme="minorEastAsia"/>
          <w:lang w:val="en-US"/>
        </w:rPr>
        <w:t xml:space="preserve">. </w:t>
      </w:r>
      <w:r w:rsidR="00642286">
        <w:rPr>
          <w:rFonts w:eastAsiaTheme="minorEastAsia"/>
          <w:lang w:val="en-US"/>
        </w:rPr>
        <w:t xml:space="preserve">If </w:t>
      </w:r>
      <w:r w:rsidR="00642286" w:rsidRPr="00664808">
        <w:rPr>
          <w:rStyle w:val="Hervorhebung"/>
        </w:rPr>
        <w:t>one of them</w:t>
      </w:r>
      <w:r w:rsidR="00642286">
        <w:rPr>
          <w:rFonts w:eastAsiaTheme="minorEastAsia"/>
          <w:lang w:val="en-US"/>
        </w:rPr>
        <w:t xml:space="preserve"> is </w:t>
      </w:r>
      <w:r w:rsidR="00642286" w:rsidRPr="00664808">
        <w:rPr>
          <w:rStyle w:val="Hervorhebung"/>
        </w:rPr>
        <w:t>low</w:t>
      </w:r>
      <w:r w:rsidR="00642286">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r>
          <w:rPr>
            <w:rFonts w:ascii="Cambria Math" w:eastAsiaTheme="minorEastAsia" w:hAnsi="Cambria Math"/>
            <w:lang w:val="en-US"/>
          </w:rPr>
          <m:t xml:space="preserve"> </m:t>
        </m:r>
      </m:oMath>
      <w:r w:rsidR="00642286">
        <w:rPr>
          <w:rFonts w:eastAsiaTheme="minorEastAsia"/>
          <w:lang w:val="en-US"/>
        </w:rPr>
        <w:t xml:space="preserve">score is </w:t>
      </w:r>
      <w:r w:rsidR="00642286" w:rsidRPr="00664808">
        <w:rPr>
          <w:rStyle w:val="Hervorhebung"/>
        </w:rPr>
        <w:t>also low</w:t>
      </w:r>
      <w:r w:rsidR="00642286">
        <w:rPr>
          <w:rFonts w:eastAsiaTheme="minorEastAsia"/>
          <w:lang w:val="en-US"/>
        </w:rPr>
        <w:t>.</w:t>
      </w:r>
    </w:p>
    <w:p w14:paraId="544E73FC" w14:textId="67108B34" w:rsidR="009E5074" w:rsidRDefault="007426ED" w:rsidP="00960AB4">
      <w:p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2PR</m:t>
            </m:r>
          </m:num>
          <m:den>
            <m:r>
              <w:rPr>
                <w:rFonts w:ascii="Cambria Math" w:hAnsi="Cambria Math"/>
                <w:lang w:val="en-US"/>
              </w:rPr>
              <m:t>P+R</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P</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den>
        </m:f>
      </m:oMath>
      <w:r w:rsidR="009E5074">
        <w:rPr>
          <w:rFonts w:eastAsiaTheme="minorEastAsia"/>
          <w:lang w:val="en-US"/>
        </w:rPr>
        <w:t xml:space="preserve"> </w:t>
      </w:r>
    </w:p>
    <w:p w14:paraId="6067367F" w14:textId="57945661" w:rsidR="00960AB4" w:rsidRDefault="001C00B7" w:rsidP="00960AB4">
      <w:pPr>
        <w:rPr>
          <w:rFonts w:eastAsiaTheme="minorEastAsia"/>
          <w:lang w:val="en-US"/>
        </w:rPr>
      </w:pPr>
      <w:r>
        <w:rPr>
          <w:lang w:val="en-US"/>
        </w:rPr>
        <w:t xml:space="preserve">There is also a combined metric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*P*R</m:t>
            </m:r>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*(P+R)</m:t>
            </m:r>
          </m:den>
        </m:f>
      </m:oMath>
      <w:r w:rsidR="00B52B95">
        <w:rPr>
          <w:rFonts w:eastAsiaTheme="minorEastAsia"/>
          <w:lang w:val="en-US"/>
        </w:rPr>
        <w:t xml:space="preserve">. </w:t>
      </w:r>
      <m:oMath>
        <m:r>
          <w:rPr>
            <w:rFonts w:ascii="Cambria Math" w:eastAsiaTheme="minorEastAsia" w:hAnsi="Cambria Math"/>
            <w:lang w:val="en-US"/>
          </w:rPr>
          <m:t>β</m:t>
        </m:r>
      </m:oMath>
      <w:r w:rsidR="00B52B95">
        <w:rPr>
          <w:rFonts w:eastAsiaTheme="minorEastAsia"/>
          <w:lang w:val="en-US"/>
        </w:rPr>
        <w:t xml:space="preserve"> acts as a dial to decide the emphasis between precision and recall. </w:t>
      </w:r>
      <m:oMath>
        <m:r>
          <w:rPr>
            <w:rFonts w:ascii="Cambria Math" w:eastAsiaTheme="minorEastAsia" w:hAnsi="Cambria Math"/>
            <w:lang w:val="en-US"/>
          </w:rPr>
          <m:t xml:space="preserve">β=1,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B52B95">
        <w:rPr>
          <w:rFonts w:eastAsiaTheme="minorEastAsia"/>
          <w:lang w:val="en-US"/>
        </w:rPr>
        <w:t xml:space="preserve"> </w:t>
      </w:r>
      <w:r w:rsidR="00B52B95" w:rsidRPr="00B52B95">
        <w:rPr>
          <w:rStyle w:val="ZustzlicherHinweisZchn"/>
        </w:rPr>
        <w:t>(Both equally important)</w:t>
      </w:r>
      <w:r w:rsidR="00B52B95">
        <w:rPr>
          <w:rFonts w:eastAsiaTheme="minorEastAsia"/>
          <w:lang w:val="en-US"/>
        </w:rPr>
        <w:t xml:space="preserve">, </w:t>
      </w:r>
      <m:oMath>
        <m:r>
          <w:rPr>
            <w:rFonts w:ascii="Cambria Math" w:eastAsiaTheme="minorEastAsia" w:hAnsi="Cambria Math"/>
            <w:lang w:val="en-US"/>
          </w:rPr>
          <m:t xml:space="preserve">β=0,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=P</m:t>
        </m:r>
      </m:oMath>
      <w:r w:rsidR="00B52B95">
        <w:rPr>
          <w:rFonts w:eastAsiaTheme="minorEastAsia"/>
          <w:lang w:val="en-US"/>
        </w:rPr>
        <w:t xml:space="preserve"> </w:t>
      </w:r>
      <w:r w:rsidR="00B52B95" w:rsidRPr="00B52B95">
        <w:rPr>
          <w:rStyle w:val="ZustzlicherHinweisZchn"/>
        </w:rPr>
        <w:t>(Recall not important)</w:t>
      </w:r>
      <w:r w:rsidR="00B52B95">
        <w:rPr>
          <w:rFonts w:eastAsiaTheme="minorEastAsia"/>
          <w:lang w:val="en-US"/>
        </w:rPr>
        <w:t xml:space="preserve">, </w:t>
      </w:r>
      <m:oMath>
        <m:r>
          <w:rPr>
            <w:rFonts w:ascii="Cambria Math" w:eastAsiaTheme="minorEastAsia" w:hAnsi="Cambria Math"/>
            <w:lang w:val="en-US"/>
          </w:rPr>
          <m:t xml:space="preserve">β=infinity,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=R</m:t>
        </m:r>
      </m:oMath>
      <w:r w:rsidR="00B52B95">
        <w:rPr>
          <w:rFonts w:eastAsiaTheme="minorEastAsia"/>
          <w:lang w:val="en-US"/>
        </w:rPr>
        <w:t xml:space="preserve"> </w:t>
      </w:r>
      <w:r w:rsidR="00B52B95" w:rsidRPr="00B52B95">
        <w:rPr>
          <w:rStyle w:val="ZustzlicherHinweisZchn"/>
        </w:rPr>
        <w:t>(Precision not important</w:t>
      </w:r>
      <w:r w:rsidR="00B52B95">
        <w:rPr>
          <w:rStyle w:val="ZustzlicherHinweisZchn"/>
        </w:rPr>
        <w:t>)</w:t>
      </w:r>
      <w:r w:rsidR="00B52B95">
        <w:rPr>
          <w:rFonts w:eastAsiaTheme="minorEastAsia"/>
          <w:lang w:val="en-US"/>
        </w:rPr>
        <w:t>.</w:t>
      </w:r>
    </w:p>
    <w:p w14:paraId="58193BBA" w14:textId="3AD953EA" w:rsidR="00376837" w:rsidRDefault="00376837" w:rsidP="00EC5C05">
      <w:pPr>
        <w:pStyle w:val="berschrift3"/>
        <w:rPr>
          <w:lang w:val="en-US"/>
        </w:rPr>
      </w:pPr>
      <w:r>
        <w:rPr>
          <w:lang w:val="en-US"/>
        </w:rPr>
        <w:t>Threshold</w:t>
      </w:r>
    </w:p>
    <w:p w14:paraId="60394907" w14:textId="6E9E8C55" w:rsidR="00EC5C05" w:rsidRDefault="00033E80" w:rsidP="00EC5C05">
      <w:pPr>
        <w:rPr>
          <w:lang w:val="en-US"/>
        </w:rPr>
      </w:pPr>
      <w:r>
        <w:rPr>
          <w:lang w:val="en-US"/>
        </w:rPr>
        <w:t xml:space="preserve">There is </w:t>
      </w:r>
      <w:r w:rsidRPr="009F285D">
        <w:rPr>
          <w:rStyle w:val="Hervorhebung"/>
        </w:rPr>
        <w:t xml:space="preserve">no </w:t>
      </w:r>
      <w:r w:rsidR="009A2148" w:rsidRPr="009F285D">
        <w:rPr>
          <w:rStyle w:val="Hervorhebung"/>
        </w:rPr>
        <w:t>universal solution</w:t>
      </w:r>
      <w:r w:rsidR="009A2148">
        <w:rPr>
          <w:lang w:val="en-US"/>
        </w:rPr>
        <w:t>, different goals require different thresholds.</w:t>
      </w:r>
    </w:p>
    <w:p w14:paraId="5347456E" w14:textId="6FB30539" w:rsidR="00EC5C05" w:rsidRDefault="005659BB" w:rsidP="005659BB">
      <w:pPr>
        <w:pStyle w:val="Aufzhlung"/>
        <w:numPr>
          <w:ilvl w:val="0"/>
          <w:numId w:val="40"/>
        </w:numPr>
        <w:rPr>
          <w:lang w:val="en-US"/>
        </w:rPr>
      </w:pPr>
      <w:r>
        <w:rPr>
          <w:lang w:val="en-US"/>
        </w:rPr>
        <w:t>Train your machine learning model</w:t>
      </w:r>
    </w:p>
    <w:p w14:paraId="30C4D8F1" w14:textId="3812CDAC" w:rsidR="005659BB" w:rsidRDefault="005659BB" w:rsidP="005659BB">
      <w:pPr>
        <w:pStyle w:val="Aufzhlung"/>
        <w:numPr>
          <w:ilvl w:val="0"/>
          <w:numId w:val="40"/>
        </w:numPr>
        <w:rPr>
          <w:lang w:val="en-US"/>
        </w:rPr>
      </w:pPr>
      <w:r>
        <w:rPr>
          <w:lang w:val="en-US"/>
        </w:rPr>
        <w:t>Use the trained model to make predictions on your test set, so that each example has a classification probability between 0 and 1.</w:t>
      </w:r>
    </w:p>
    <w:p w14:paraId="57727F6E" w14:textId="4B41C7C8" w:rsidR="005659BB" w:rsidRDefault="005659BB" w:rsidP="005659BB">
      <w:pPr>
        <w:pStyle w:val="Aufzhlung"/>
        <w:numPr>
          <w:ilvl w:val="0"/>
          <w:numId w:val="40"/>
        </w:numPr>
        <w:rPr>
          <w:lang w:val="en-US"/>
        </w:rPr>
      </w:pPr>
      <w:r>
        <w:rPr>
          <w:lang w:val="en-US"/>
        </w:rPr>
        <w:t xml:space="preserve">Using a variety of threshold values, </w:t>
      </w:r>
      <w:r w:rsidRPr="009F285D">
        <w:rPr>
          <w:rStyle w:val="Hervorhebung"/>
        </w:rPr>
        <w:t>convert the predicted probabilities to predicted classes</w:t>
      </w:r>
      <w:r w:rsidR="00AF7200">
        <w:rPr>
          <w:lang w:val="en-US"/>
        </w:rPr>
        <w:t xml:space="preserve">. Calculate True positive rate and False positive rate. </w:t>
      </w:r>
      <w:r w:rsidR="00AF7200" w:rsidRPr="009F285D">
        <w:rPr>
          <w:rStyle w:val="Hervorhebung"/>
        </w:rPr>
        <w:t>Different thresholds</w:t>
      </w:r>
      <w:r w:rsidR="00D66E7B" w:rsidRPr="009F285D">
        <w:rPr>
          <w:rStyle w:val="Hervorhebung"/>
        </w:rPr>
        <w:t xml:space="preserve"> result in different TPR and FPR</w:t>
      </w:r>
      <w:r w:rsidR="00D66E7B">
        <w:rPr>
          <w:lang w:val="en-US"/>
        </w:rPr>
        <w:t>.</w:t>
      </w:r>
    </w:p>
    <w:p w14:paraId="158A7386" w14:textId="76B21AB8" w:rsidR="00D66E7B" w:rsidRDefault="00D66E7B" w:rsidP="005659BB">
      <w:pPr>
        <w:pStyle w:val="Aufzhlung"/>
        <w:numPr>
          <w:ilvl w:val="0"/>
          <w:numId w:val="40"/>
        </w:numPr>
        <w:rPr>
          <w:lang w:val="en-US"/>
        </w:rPr>
      </w:pPr>
      <w:r w:rsidRPr="009F285D">
        <w:rPr>
          <w:rStyle w:val="Hervorhebung"/>
        </w:rPr>
        <w:t>Plot a curve</w:t>
      </w:r>
      <w:r>
        <w:rPr>
          <w:lang w:val="en-US"/>
        </w:rPr>
        <w:t xml:space="preserve"> of TPR vs FPR for the different thresholds.</w:t>
      </w:r>
    </w:p>
    <w:p w14:paraId="5155006D" w14:textId="70C29A7B" w:rsidR="006C5423" w:rsidRDefault="009F285D" w:rsidP="006C5423">
      <w:pPr>
        <w:pStyle w:val="berschrift4"/>
        <w:rPr>
          <w:lang w:val="en-US"/>
        </w:rPr>
      </w:pPr>
      <w:r w:rsidRPr="009F285D">
        <w:rPr>
          <w:noProof/>
          <w:lang w:val="en-US"/>
        </w:rPr>
        <w:drawing>
          <wp:anchor distT="0" distB="0" distL="114300" distR="114300" simplePos="0" relativeHeight="251658258" behindDoc="0" locked="0" layoutInCell="1" allowOverlap="1" wp14:anchorId="21396107" wp14:editId="26D895D4">
            <wp:simplePos x="0" y="0"/>
            <wp:positionH relativeFrom="margin">
              <wp:align>right</wp:align>
            </wp:positionH>
            <wp:positionV relativeFrom="paragraph">
              <wp:posOffset>5715</wp:posOffset>
            </wp:positionV>
            <wp:extent cx="1430020" cy="1471930"/>
            <wp:effectExtent l="0" t="0" r="0" b="0"/>
            <wp:wrapSquare wrapText="bothSides"/>
            <wp:docPr id="1739812756" name="Grafik 173981275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2756" name="Grafik 1" descr="Ein Bild, das Text, Reihe, Diagramm, Schrif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0020" cy="1471930"/>
                    </a:xfrm>
                    <a:prstGeom prst="rect">
                      <a:avLst/>
                    </a:prstGeom>
                  </pic:spPr>
                </pic:pic>
              </a:graphicData>
            </a:graphic>
          </wp:anchor>
        </w:drawing>
      </w:r>
      <w:r w:rsidR="006C5423">
        <w:rPr>
          <w:lang w:val="en-US"/>
        </w:rPr>
        <w:t>Receiver Operating Characteristics (ROC)</w:t>
      </w:r>
    </w:p>
    <w:p w14:paraId="4BFB70C6" w14:textId="79FB1E76" w:rsidR="00EC5C05" w:rsidRDefault="009F285D" w:rsidP="00EC5C05">
      <w:pPr>
        <w:rPr>
          <w:lang w:val="en-US"/>
        </w:rPr>
      </w:pPr>
      <w:r>
        <w:rPr>
          <w:lang w:val="en-US"/>
        </w:rPr>
        <w:t xml:space="preserve">A ROC space is defined by FPR and TPR as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axes, respectively, which depicts </w:t>
      </w:r>
      <w:r w:rsidRPr="009F285D">
        <w:rPr>
          <w:rStyle w:val="Hervorhebung"/>
        </w:rPr>
        <w:t>relative trade-offs between true positive and false positive</w:t>
      </w:r>
      <w:r>
        <w:rPr>
          <w:lang w:val="en-US"/>
        </w:rPr>
        <w:t>.</w:t>
      </w:r>
    </w:p>
    <w:p w14:paraId="22B22109" w14:textId="7492F829" w:rsidR="00EC5C05" w:rsidRDefault="002657C1" w:rsidP="00EC5C05">
      <w:pPr>
        <w:rPr>
          <w:lang w:val="en-US"/>
        </w:rPr>
      </w:pPr>
      <w:r w:rsidRPr="006B670D">
        <w:rPr>
          <w:rStyle w:val="Hervorhebung"/>
        </w:rPr>
        <w:t>Area under the curve</w:t>
      </w:r>
      <w:r w:rsidR="001F370A">
        <w:rPr>
          <w:lang w:val="en-US"/>
        </w:rPr>
        <w:t xml:space="preserve"> (AUC) shows </w:t>
      </w:r>
      <w:r w:rsidR="001F370A" w:rsidRPr="006B670D">
        <w:rPr>
          <w:rStyle w:val="Hervorhebung"/>
        </w:rPr>
        <w:t>how well</w:t>
      </w:r>
      <w:r w:rsidR="001F370A">
        <w:rPr>
          <w:lang w:val="en-US"/>
        </w:rPr>
        <w:t xml:space="preserve"> the TPR and FPR is looking in the aggregate. The </w:t>
      </w:r>
      <w:r w:rsidR="001F370A" w:rsidRPr="006B670D">
        <w:rPr>
          <w:rStyle w:val="Hervorhebung"/>
        </w:rPr>
        <w:t>greater</w:t>
      </w:r>
      <w:r w:rsidR="001F370A">
        <w:rPr>
          <w:lang w:val="en-US"/>
        </w:rPr>
        <w:t xml:space="preserve"> the </w:t>
      </w:r>
      <w:r w:rsidR="001F370A" w:rsidRPr="006B670D">
        <w:rPr>
          <w:rStyle w:val="Hervorhebung"/>
        </w:rPr>
        <w:t>area</w:t>
      </w:r>
      <w:r w:rsidR="001F370A">
        <w:rPr>
          <w:lang w:val="en-US"/>
        </w:rPr>
        <w:t xml:space="preserve"> under the curve, the </w:t>
      </w:r>
      <w:r w:rsidR="001F370A" w:rsidRPr="006B670D">
        <w:rPr>
          <w:rStyle w:val="Hervorhebung"/>
        </w:rPr>
        <w:t>greater</w:t>
      </w:r>
      <w:r w:rsidR="001F370A">
        <w:rPr>
          <w:lang w:val="en-US"/>
        </w:rPr>
        <w:t xml:space="preserve"> the </w:t>
      </w:r>
      <w:r w:rsidR="001F370A" w:rsidRPr="006B670D">
        <w:rPr>
          <w:rStyle w:val="Hervorhebung"/>
        </w:rPr>
        <w:t>quality</w:t>
      </w:r>
      <w:r w:rsidR="001F370A">
        <w:rPr>
          <w:lang w:val="en-US"/>
        </w:rPr>
        <w:t xml:space="preserve"> of the model.</w:t>
      </w:r>
    </w:p>
    <w:p w14:paraId="616EA899" w14:textId="77777777" w:rsidR="00A17091" w:rsidRDefault="00A17091" w:rsidP="00EC5C05">
      <w:pPr>
        <w:rPr>
          <w:lang w:val="en-US"/>
        </w:rPr>
      </w:pPr>
    </w:p>
    <w:p w14:paraId="55F115F5" w14:textId="0F0DA113" w:rsidR="00A17091" w:rsidRDefault="00A17091" w:rsidP="00A17091">
      <w:pPr>
        <w:pStyle w:val="berschrift2"/>
        <w:rPr>
          <w:lang w:val="en-US"/>
        </w:rPr>
      </w:pPr>
      <w:r>
        <w:rPr>
          <w:lang w:val="en-US"/>
        </w:rPr>
        <w:t>K-Nearest-Neighbours KNN</w:t>
      </w:r>
    </w:p>
    <w:p w14:paraId="62F73381" w14:textId="01100195" w:rsidR="00364A01" w:rsidRDefault="007510AA" w:rsidP="00EC5C05">
      <w:pPr>
        <w:rPr>
          <w:lang w:val="en-US"/>
        </w:rPr>
      </w:pPr>
      <w:r>
        <w:rPr>
          <w:lang w:val="en-US"/>
        </w:rPr>
        <w:t xml:space="preserve">If a simple line perfectly separates the classes, then the classes are said to be linearly separable. However, what to do when the classes are not linearly separable? </w:t>
      </w:r>
      <w:r w:rsidR="00AB2878">
        <w:rPr>
          <w:lang w:val="en-US"/>
        </w:rPr>
        <w:t xml:space="preserve">Logistic regression is possible, but very </w:t>
      </w:r>
      <w:r w:rsidR="00364A01">
        <w:rPr>
          <w:lang w:val="en-US"/>
        </w:rPr>
        <w:t>inconvenient. That’s where KNN comes into play.</w:t>
      </w:r>
      <w:r w:rsidR="002A731F">
        <w:rPr>
          <w:lang w:val="en-US"/>
        </w:rPr>
        <w:t xml:space="preserve"> Basic idea: “A datapoint is known by the company it keeps”. </w:t>
      </w:r>
    </w:p>
    <w:p w14:paraId="3F002C71" w14:textId="5E1972D7" w:rsidR="0053286F" w:rsidRDefault="00926C09" w:rsidP="00EC5C05">
      <w:pPr>
        <w:rPr>
          <w:lang w:val="en-US"/>
        </w:rPr>
      </w:pPr>
      <w:r w:rsidRPr="0053286F">
        <w:rPr>
          <w:noProof/>
          <w:lang w:val="en-US"/>
        </w:rPr>
        <w:drawing>
          <wp:anchor distT="0" distB="0" distL="114300" distR="114300" simplePos="0" relativeHeight="251658259" behindDoc="0" locked="0" layoutInCell="1" allowOverlap="1" wp14:anchorId="09A1D680" wp14:editId="1157876A">
            <wp:simplePos x="0" y="0"/>
            <wp:positionH relativeFrom="margin">
              <wp:align>right</wp:align>
            </wp:positionH>
            <wp:positionV relativeFrom="paragraph">
              <wp:posOffset>7620</wp:posOffset>
            </wp:positionV>
            <wp:extent cx="1664677" cy="1634489"/>
            <wp:effectExtent l="0" t="0" r="0" b="4445"/>
            <wp:wrapSquare wrapText="bothSides"/>
            <wp:docPr id="1340960948" name="Grafik 1340960948" descr="Ein Bild, das Kreis, Screenshot, Diagramm,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0948" name="Grafik 1" descr="Ein Bild, das Kreis, Screenshot, Diagramm, Grafiken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1664677" cy="1634489"/>
                    </a:xfrm>
                    <a:prstGeom prst="rect">
                      <a:avLst/>
                    </a:prstGeom>
                  </pic:spPr>
                </pic:pic>
              </a:graphicData>
            </a:graphic>
          </wp:anchor>
        </w:drawing>
      </w:r>
      <w:r w:rsidR="0053286F">
        <w:rPr>
          <w:lang w:val="en-US"/>
        </w:rPr>
        <w:t xml:space="preserve">Given a test data point, KNN computes </w:t>
      </w:r>
      <m:oMath>
        <m:r>
          <w:rPr>
            <w:rFonts w:ascii="Cambria Math" w:hAnsi="Cambria Math"/>
            <w:lang w:val="en-US"/>
          </w:rPr>
          <m:t>k</m:t>
        </m:r>
      </m:oMath>
      <w:r w:rsidR="0053286F">
        <w:rPr>
          <w:rFonts w:eastAsiaTheme="minorEastAsia"/>
          <w:lang w:val="en-US"/>
        </w:rPr>
        <w:t xml:space="preserve"> nearest neighbours of it and returns the most frequent class of the </w:t>
      </w:r>
      <m:oMath>
        <m:r>
          <w:rPr>
            <w:rFonts w:ascii="Cambria Math" w:eastAsiaTheme="minorEastAsia" w:hAnsi="Cambria Math"/>
            <w:lang w:val="en-US"/>
          </w:rPr>
          <m:t>k</m:t>
        </m:r>
      </m:oMath>
      <w:r w:rsidR="0053286F">
        <w:rPr>
          <w:rFonts w:eastAsiaTheme="minorEastAsia"/>
          <w:lang w:val="en-US"/>
        </w:rPr>
        <w:t xml:space="preserve"> neighbours.</w:t>
      </w:r>
    </w:p>
    <w:p w14:paraId="05056A1D" w14:textId="181CB0F4" w:rsidR="00D321DF" w:rsidRPr="00DB0B1A" w:rsidRDefault="0053286F" w:rsidP="00EC5C05">
      <w:pPr>
        <w:rPr>
          <w:rStyle w:val="Hervorhebung"/>
        </w:rPr>
      </w:pPr>
      <w:r w:rsidRPr="00DB0B1A">
        <w:rPr>
          <w:rStyle w:val="Hervorhebung"/>
        </w:rPr>
        <w:t>Example in image: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8"/>
        <w:gridCol w:w="820"/>
        <w:gridCol w:w="820"/>
        <w:gridCol w:w="1439"/>
      </w:tblGrid>
      <w:tr w:rsidR="0053286F" w14:paraId="513959A1" w14:textId="77777777" w:rsidTr="00DB0B1A">
        <w:tc>
          <w:tcPr>
            <w:tcW w:w="0" w:type="auto"/>
          </w:tcPr>
          <w:p w14:paraId="7D732DCC" w14:textId="77777777" w:rsidR="0053286F" w:rsidRDefault="0053286F" w:rsidP="00EC5C05">
            <w:pPr>
              <w:rPr>
                <w:lang w:val="en-US"/>
              </w:rPr>
            </w:pPr>
          </w:p>
        </w:tc>
        <w:tc>
          <w:tcPr>
            <w:tcW w:w="0" w:type="auto"/>
          </w:tcPr>
          <w:p w14:paraId="46B0F580" w14:textId="43B7E70E" w:rsidR="0053286F" w:rsidRPr="00DB0B1A" w:rsidRDefault="00004300" w:rsidP="00EC5C05">
            <w:pPr>
              <w:rPr>
                <w:b/>
                <w:bCs/>
                <w:lang w:val="en-US"/>
              </w:rPr>
            </w:pPr>
            <m:oMath>
              <m:r>
                <m:rPr>
                  <m:sty m:val="bi"/>
                </m:rPr>
                <w:rPr>
                  <w:rFonts w:ascii="Cambria Math" w:hAnsi="Cambria Math"/>
                  <w:lang w:val="en-US"/>
                </w:rPr>
                <m:t>k=3</m:t>
              </m:r>
            </m:oMath>
            <w:r w:rsidR="0053286F" w:rsidRPr="00DB0B1A">
              <w:rPr>
                <w:rFonts w:eastAsiaTheme="minorEastAsia"/>
                <w:b/>
                <w:bCs/>
                <w:lang w:val="en-US"/>
              </w:rPr>
              <w:t xml:space="preserve"> </w:t>
            </w:r>
          </w:p>
        </w:tc>
        <w:tc>
          <w:tcPr>
            <w:tcW w:w="0" w:type="auto"/>
          </w:tcPr>
          <w:p w14:paraId="0DC71C39" w14:textId="3E7DA866" w:rsidR="0053286F" w:rsidRPr="00DB0B1A" w:rsidRDefault="00004300" w:rsidP="00EC5C05">
            <w:pPr>
              <w:rPr>
                <w:b/>
                <w:bCs/>
                <w:lang w:val="en-US"/>
              </w:rPr>
            </w:pPr>
            <m:oMath>
              <m:r>
                <m:rPr>
                  <m:sty m:val="bi"/>
                </m:rPr>
                <w:rPr>
                  <w:rFonts w:ascii="Cambria Math" w:hAnsi="Cambria Math"/>
                  <w:lang w:val="en-US"/>
                </w:rPr>
                <m:t>k=5</m:t>
              </m:r>
            </m:oMath>
            <w:r w:rsidR="0053286F" w:rsidRPr="00DB0B1A">
              <w:rPr>
                <w:rFonts w:eastAsiaTheme="minorEastAsia"/>
                <w:b/>
                <w:bCs/>
                <w:lang w:val="en-US"/>
              </w:rPr>
              <w:t xml:space="preserve"> </w:t>
            </w:r>
          </w:p>
        </w:tc>
        <w:tc>
          <w:tcPr>
            <w:tcW w:w="0" w:type="auto"/>
          </w:tcPr>
          <w:p w14:paraId="2A927FB0" w14:textId="4539BF3C" w:rsidR="0053286F" w:rsidRPr="00DB0B1A" w:rsidRDefault="00004300" w:rsidP="00EC5C05">
            <w:pPr>
              <w:rPr>
                <w:b/>
                <w:bCs/>
                <w:lang w:val="en-US"/>
              </w:rPr>
            </w:pPr>
            <m:oMath>
              <m:r>
                <m:rPr>
                  <m:sty m:val="bi"/>
                </m:rPr>
                <w:rPr>
                  <w:rFonts w:ascii="Cambria Math" w:hAnsi="Cambria Math"/>
                  <w:lang w:val="en-US"/>
                </w:rPr>
                <m:t>k=10</m:t>
              </m:r>
            </m:oMath>
            <w:r w:rsidR="0053286F" w:rsidRPr="00DB0B1A">
              <w:rPr>
                <w:rFonts w:eastAsiaTheme="minorEastAsia"/>
                <w:b/>
                <w:bCs/>
                <w:lang w:val="en-US"/>
              </w:rPr>
              <w:t xml:space="preserve"> </w:t>
            </w:r>
          </w:p>
        </w:tc>
      </w:tr>
      <w:tr w:rsidR="0053286F" w14:paraId="6519C2FB" w14:textId="77777777" w:rsidTr="00DB0B1A">
        <w:tc>
          <w:tcPr>
            <w:tcW w:w="0" w:type="auto"/>
          </w:tcPr>
          <w:p w14:paraId="20305566" w14:textId="37066DA1" w:rsidR="0053286F" w:rsidRPr="00DB0B1A" w:rsidRDefault="0053286F" w:rsidP="00EC5C05">
            <w:pPr>
              <w:rPr>
                <w:b/>
                <w:bCs/>
                <w:lang w:val="en-US"/>
              </w:rPr>
            </w:pPr>
            <w:r w:rsidRPr="00DB0B1A">
              <w:rPr>
                <w:b/>
                <w:bCs/>
                <w:lang w:val="en-US"/>
              </w:rPr>
              <w:t>Sample 1</w:t>
            </w:r>
          </w:p>
        </w:tc>
        <w:tc>
          <w:tcPr>
            <w:tcW w:w="0" w:type="auto"/>
          </w:tcPr>
          <w:p w14:paraId="7948F0B5" w14:textId="477754EA"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c>
          <w:tcPr>
            <w:tcW w:w="0" w:type="auto"/>
          </w:tcPr>
          <w:p w14:paraId="7E475AF8" w14:textId="7CC0CD13"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c>
          <w:tcPr>
            <w:tcW w:w="0" w:type="auto"/>
          </w:tcPr>
          <w:p w14:paraId="1279C8D1" w14:textId="07190F1D"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r>
      <w:tr w:rsidR="0053286F" w14:paraId="4786666A" w14:textId="77777777" w:rsidTr="00DB0B1A">
        <w:tc>
          <w:tcPr>
            <w:tcW w:w="0" w:type="auto"/>
          </w:tcPr>
          <w:p w14:paraId="2859F4D9" w14:textId="578BC92F" w:rsidR="0053286F" w:rsidRPr="00DB0B1A" w:rsidRDefault="0053286F" w:rsidP="00EC5C05">
            <w:pPr>
              <w:rPr>
                <w:b/>
                <w:bCs/>
                <w:lang w:val="en-US"/>
              </w:rPr>
            </w:pPr>
            <w:r w:rsidRPr="00DB0B1A">
              <w:rPr>
                <w:b/>
                <w:bCs/>
                <w:lang w:val="en-US"/>
              </w:rPr>
              <w:t>Sample 2</w:t>
            </w:r>
          </w:p>
        </w:tc>
        <w:tc>
          <w:tcPr>
            <w:tcW w:w="0" w:type="auto"/>
          </w:tcPr>
          <w:p w14:paraId="1E12DE42" w14:textId="3DA6722A"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c>
          <w:tcPr>
            <w:tcW w:w="0" w:type="auto"/>
          </w:tcPr>
          <w:p w14:paraId="54E55102" w14:textId="20A46086"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c>
          <w:tcPr>
            <w:tcW w:w="0" w:type="auto"/>
          </w:tcPr>
          <w:p w14:paraId="7C619B0E" w14:textId="71586428"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r>
      <w:tr w:rsidR="0053286F" w14:paraId="70F1FF96" w14:textId="77777777" w:rsidTr="00DB0B1A">
        <w:tc>
          <w:tcPr>
            <w:tcW w:w="0" w:type="auto"/>
          </w:tcPr>
          <w:p w14:paraId="0A13D3F1" w14:textId="43B051F5" w:rsidR="0053286F" w:rsidRPr="00DB0B1A" w:rsidRDefault="0053286F" w:rsidP="00EC5C05">
            <w:pPr>
              <w:rPr>
                <w:b/>
                <w:bCs/>
                <w:lang w:val="en-US"/>
              </w:rPr>
            </w:pPr>
            <w:r w:rsidRPr="00DB0B1A">
              <w:rPr>
                <w:b/>
                <w:bCs/>
                <w:lang w:val="en-US"/>
              </w:rPr>
              <w:t>Sample 3</w:t>
            </w:r>
          </w:p>
        </w:tc>
        <w:tc>
          <w:tcPr>
            <w:tcW w:w="0" w:type="auto"/>
          </w:tcPr>
          <w:p w14:paraId="35B67973" w14:textId="1B2F53D0" w:rsidR="0053286F" w:rsidRPr="00DB0B1A" w:rsidRDefault="00DB0B1A" w:rsidP="00EC5C05">
            <w:pPr>
              <w:rPr>
                <w:b/>
                <w:bCs/>
                <w:i/>
                <w:iCs/>
                <w:lang w:val="en-US"/>
              </w:rPr>
            </w:pPr>
            <w:r w:rsidRPr="00DB0B1A">
              <w:rPr>
                <w:b/>
                <w:bCs/>
                <w:i/>
                <w:iCs/>
                <w:color w:val="A6460F" w:themeColor="accent5"/>
                <w:lang w:val="en-US"/>
              </w:rPr>
              <w:t>red</w:t>
            </w:r>
          </w:p>
        </w:tc>
        <w:tc>
          <w:tcPr>
            <w:tcW w:w="0" w:type="auto"/>
          </w:tcPr>
          <w:p w14:paraId="345E13C2" w14:textId="34DA8489" w:rsidR="0053286F" w:rsidRPr="00DB0B1A" w:rsidRDefault="00DB0B1A" w:rsidP="00EC5C05">
            <w:pPr>
              <w:rPr>
                <w:b/>
                <w:bCs/>
                <w:i/>
                <w:iCs/>
                <w:lang w:val="en-US"/>
              </w:rPr>
            </w:pPr>
            <w:r w:rsidRPr="00DB0B1A">
              <w:rPr>
                <w:b/>
                <w:bCs/>
                <w:i/>
                <w:iCs/>
                <w:color w:val="8B9654" w:themeColor="accent6"/>
                <w:lang w:val="en-US"/>
              </w:rPr>
              <w:t>green</w:t>
            </w:r>
          </w:p>
        </w:tc>
        <w:tc>
          <w:tcPr>
            <w:tcW w:w="0" w:type="auto"/>
          </w:tcPr>
          <w:p w14:paraId="1828D14C" w14:textId="49B01763" w:rsidR="0053286F" w:rsidRPr="00DB0B1A" w:rsidRDefault="00DB0B1A" w:rsidP="00EC5C05">
            <w:pPr>
              <w:rPr>
                <w:b/>
                <w:bCs/>
                <w:i/>
                <w:iCs/>
                <w:lang w:val="en-US"/>
              </w:rPr>
            </w:pPr>
            <w:r w:rsidRPr="00DB0B1A">
              <w:rPr>
                <w:b/>
                <w:bCs/>
                <w:i/>
                <w:iCs/>
                <w:color w:val="A6460F" w:themeColor="accent5"/>
                <w:lang w:val="en-US"/>
              </w:rPr>
              <w:t xml:space="preserve">red </w:t>
            </w:r>
            <w:r>
              <w:rPr>
                <w:b/>
                <w:bCs/>
                <w:i/>
                <w:iCs/>
                <w:lang w:val="en-US"/>
              </w:rPr>
              <w:t>or</w:t>
            </w:r>
            <w:r w:rsidRPr="00DB0B1A">
              <w:rPr>
                <w:b/>
                <w:bCs/>
                <w:i/>
                <w:iCs/>
                <w:lang w:val="en-US"/>
              </w:rPr>
              <w:t xml:space="preserve"> </w:t>
            </w:r>
            <w:r w:rsidRPr="00DB0B1A">
              <w:rPr>
                <w:b/>
                <w:bCs/>
                <w:i/>
                <w:iCs/>
                <w:color w:val="8B9654" w:themeColor="accent6"/>
                <w:lang w:val="en-US"/>
              </w:rPr>
              <w:t>green</w:t>
            </w:r>
          </w:p>
        </w:tc>
      </w:tr>
    </w:tbl>
    <w:p w14:paraId="39798994" w14:textId="1314617E" w:rsidR="0053286F" w:rsidRDefault="00C457DB" w:rsidP="00C457DB">
      <w:pPr>
        <w:pStyle w:val="berschrift3"/>
        <w:spacing w:before="240"/>
        <w:rPr>
          <w:lang w:val="en-US"/>
        </w:rPr>
      </w:pPr>
      <w:r>
        <w:rPr>
          <w:lang w:val="en-US"/>
        </w:rPr>
        <w:t>KNN Details</w:t>
      </w:r>
    </w:p>
    <w:p w14:paraId="0A565DEB" w14:textId="35079B8F" w:rsidR="00C457DB" w:rsidRDefault="00C457DB" w:rsidP="00C457DB">
      <w:pPr>
        <w:pStyle w:val="Aufzhlung"/>
        <w:rPr>
          <w:lang w:val="en-US"/>
        </w:rPr>
      </w:pPr>
      <w:r>
        <w:rPr>
          <w:lang w:val="en-US"/>
        </w:rPr>
        <w:t xml:space="preserve">Load the training and test </w:t>
      </w:r>
      <w:proofErr w:type="gramStart"/>
      <w:r>
        <w:rPr>
          <w:lang w:val="en-US"/>
        </w:rPr>
        <w:t>data</w:t>
      </w:r>
      <w:proofErr w:type="gramEnd"/>
    </w:p>
    <w:p w14:paraId="7300B002" w14:textId="103D2D12" w:rsidR="00C457DB" w:rsidRPr="00594816" w:rsidRDefault="00C457DB" w:rsidP="00C457DB">
      <w:pPr>
        <w:pStyle w:val="Aufzhlung"/>
        <w:rPr>
          <w:rStyle w:val="ZustzlicherHinweisZchn"/>
        </w:rPr>
      </w:pPr>
      <w:r w:rsidRPr="00C67EC8">
        <w:rPr>
          <w:rStyle w:val="Hervorhebung"/>
        </w:rPr>
        <w:t xml:space="preserve">Chose value of </w:t>
      </w:r>
      <m:oMath>
        <m:r>
          <m:rPr>
            <m:sty m:val="p"/>
          </m:rPr>
          <w:rPr>
            <w:rStyle w:val="Hervorhebung"/>
            <w:rFonts w:ascii="Cambria Math" w:hAnsi="Cambria Math"/>
          </w:rPr>
          <m:t>k</m:t>
        </m:r>
      </m:oMath>
      <w:r w:rsidR="00BF2241">
        <w:rPr>
          <w:lang w:val="en-US"/>
        </w:rPr>
        <w:t xml:space="preserve"> (the number of nearest neighbours to consider for classification</w:t>
      </w:r>
      <w:r w:rsidR="00CB197D">
        <w:rPr>
          <w:lang w:val="en-US"/>
        </w:rPr>
        <w:t xml:space="preserve">. </w:t>
      </w:r>
      <m:oMath>
        <m:r>
          <m:rPr>
            <m:sty m:val="p"/>
          </m:rPr>
          <w:rPr>
            <w:rStyle w:val="ZustzlicherHinweisZchn"/>
            <w:rFonts w:ascii="Cambria Math" w:hAnsi="Cambria Math"/>
          </w:rPr>
          <m:t>k=1</m:t>
        </m:r>
      </m:oMath>
      <w:r w:rsidR="00CB197D" w:rsidRPr="00594816">
        <w:rPr>
          <w:rStyle w:val="ZustzlicherHinweisZchn"/>
        </w:rPr>
        <w:t xml:space="preserve"> results in overfitting,</w:t>
      </w:r>
      <w:r w:rsidR="00594816" w:rsidRPr="00594816">
        <w:rPr>
          <w:rStyle w:val="ZustzlicherHinweisZchn"/>
        </w:rPr>
        <w:t xml:space="preserve"> </w:t>
      </w:r>
      <m:oMath>
        <m:r>
          <m:rPr>
            <m:sty m:val="p"/>
          </m:rPr>
          <w:rPr>
            <w:rStyle w:val="ZustzlicherHinweisZchn"/>
            <w:rFonts w:ascii="Cambria Math" w:hAnsi="Cambria Math"/>
          </w:rPr>
          <m:t>k=n</m:t>
        </m:r>
      </m:oMath>
      <w:r w:rsidR="00594816" w:rsidRPr="00594816">
        <w:rPr>
          <w:rStyle w:val="ZustzlicherHinweisZchn"/>
        </w:rPr>
        <w:t xml:space="preserve"> results in underfitting</w:t>
      </w:r>
    </w:p>
    <w:p w14:paraId="70266E32" w14:textId="5D6EA215" w:rsidR="00BF2241" w:rsidRDefault="00BF2241" w:rsidP="00C457DB">
      <w:pPr>
        <w:pStyle w:val="Aufzhlung"/>
        <w:rPr>
          <w:lang w:val="fr-CH"/>
        </w:rPr>
      </w:pPr>
      <w:r w:rsidRPr="00C67EC8">
        <w:rPr>
          <w:rStyle w:val="Hervorhebung"/>
          <w:lang w:val="fr-CH"/>
        </w:rPr>
        <w:t xml:space="preserve">Chose </w:t>
      </w:r>
      <w:proofErr w:type="spellStart"/>
      <w:r w:rsidRPr="00C67EC8">
        <w:rPr>
          <w:rStyle w:val="Hervorhebung"/>
          <w:lang w:val="fr-CH"/>
        </w:rPr>
        <w:t>a</w:t>
      </w:r>
      <w:proofErr w:type="spellEnd"/>
      <w:r w:rsidRPr="00C67EC8">
        <w:rPr>
          <w:rStyle w:val="Hervorhebung"/>
          <w:lang w:val="fr-CH"/>
        </w:rPr>
        <w:t xml:space="preserve"> distance </w:t>
      </w:r>
      <w:proofErr w:type="spellStart"/>
      <w:r w:rsidRPr="00C67EC8">
        <w:rPr>
          <w:rStyle w:val="Hervorhebung"/>
          <w:lang w:val="fr-CH"/>
        </w:rPr>
        <w:t>metric</w:t>
      </w:r>
      <w:proofErr w:type="spellEnd"/>
      <w:r w:rsidRPr="00BF2241">
        <w:rPr>
          <w:lang w:val="fr-CH"/>
        </w:rPr>
        <w:t xml:space="preserve"> </w:t>
      </w:r>
      <w:r w:rsidRPr="00594816">
        <w:rPr>
          <w:rStyle w:val="ZustzlicherHinweisZchn"/>
          <w:lang w:val="fr-CH"/>
        </w:rPr>
        <w:t>(Euclide</w:t>
      </w:r>
      <w:proofErr w:type="spellStart"/>
      <w:r w:rsidRPr="00594816">
        <w:rPr>
          <w:rStyle w:val="ZustzlicherHinweisZchn"/>
        </w:rPr>
        <w:t>an</w:t>
      </w:r>
      <w:proofErr w:type="spellEnd"/>
      <w:r w:rsidRPr="00594816">
        <w:rPr>
          <w:rStyle w:val="ZustzlicherHinweisZchn"/>
        </w:rPr>
        <w:t xml:space="preserve">, Manhattan, cosine, </w:t>
      </w:r>
      <w:proofErr w:type="spellStart"/>
      <w:r w:rsidRPr="00594816">
        <w:rPr>
          <w:rStyle w:val="ZustzlicherHinweisZchn"/>
        </w:rPr>
        <w:t>Minkowsky</w:t>
      </w:r>
      <w:proofErr w:type="spellEnd"/>
      <w:r w:rsidRPr="00594816">
        <w:rPr>
          <w:rStyle w:val="ZustzlicherHinweisZchn"/>
        </w:rPr>
        <w:t>, …)</w:t>
      </w:r>
    </w:p>
    <w:p w14:paraId="38A6F21A" w14:textId="757FC3CC" w:rsidR="00BF2241" w:rsidRDefault="00BF2241" w:rsidP="00C457DB">
      <w:pPr>
        <w:pStyle w:val="Aufzhlung"/>
        <w:rPr>
          <w:lang w:val="en-US"/>
        </w:rPr>
      </w:pPr>
      <w:r w:rsidRPr="00BF2241">
        <w:rPr>
          <w:lang w:val="en-US"/>
        </w:rPr>
        <w:t>For each test data p</w:t>
      </w:r>
      <w:r>
        <w:rPr>
          <w:lang w:val="en-US"/>
        </w:rPr>
        <w:t xml:space="preserve">oints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oMath>
      <w:r>
        <w:rPr>
          <w:lang w:val="en-US"/>
        </w:rPr>
        <w:t>:</w:t>
      </w:r>
    </w:p>
    <w:p w14:paraId="660AC822" w14:textId="072E0F13" w:rsidR="003A2A82" w:rsidRDefault="003A2A82" w:rsidP="007311D4">
      <w:pPr>
        <w:pStyle w:val="Aufzhlung"/>
        <w:numPr>
          <w:ilvl w:val="1"/>
          <w:numId w:val="43"/>
        </w:numPr>
        <w:ind w:left="709"/>
        <w:rPr>
          <w:lang w:val="en-US"/>
        </w:rPr>
      </w:pPr>
      <w:r>
        <w:rPr>
          <w:lang w:val="en-US"/>
        </w:rPr>
        <w:t xml:space="preserve">For all training data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oMath>
      <w:r>
        <w:rPr>
          <w:lang w:val="en-US"/>
        </w:rPr>
        <w:t xml:space="preserve">, </w:t>
      </w:r>
      <w:r w:rsidRPr="00C67EC8">
        <w:rPr>
          <w:rStyle w:val="Hervorhebung"/>
        </w:rPr>
        <w:t>calculate the distance</w:t>
      </w:r>
      <w:r>
        <w:rPr>
          <w:lang w:val="en-US"/>
        </w:rPr>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r>
          <w:rPr>
            <w:rFonts w:ascii="Cambria Math" w:hAnsi="Cambria Math"/>
            <w:lang w:val="en-US"/>
          </w:rPr>
          <m:t>)</m:t>
        </m:r>
      </m:oMath>
      <w:r>
        <w:rPr>
          <w:lang w:val="en-US"/>
        </w:rPr>
        <w:t xml:space="preserve"> with your distance </w:t>
      </w:r>
      <w:proofErr w:type="gramStart"/>
      <w:r>
        <w:rPr>
          <w:lang w:val="en-US"/>
        </w:rPr>
        <w:t>metric</w:t>
      </w:r>
      <w:proofErr w:type="gramEnd"/>
    </w:p>
    <w:p w14:paraId="1133BB87" w14:textId="502307F1" w:rsidR="003A2A82" w:rsidRDefault="003A2A82" w:rsidP="007311D4">
      <w:pPr>
        <w:pStyle w:val="Aufzhlung"/>
        <w:numPr>
          <w:ilvl w:val="1"/>
          <w:numId w:val="43"/>
        </w:numPr>
        <w:ind w:left="709"/>
        <w:rPr>
          <w:lang w:val="en-US"/>
        </w:rPr>
      </w:pPr>
      <w:r w:rsidRPr="00C67EC8">
        <w:rPr>
          <w:rStyle w:val="Hervorhebung"/>
        </w:rPr>
        <w:t>Sort</w:t>
      </w:r>
      <w:r>
        <w:rPr>
          <w:lang w:val="en-US"/>
        </w:rPr>
        <w:t xml:space="preserve"> training data in the ascending order of the distance</w:t>
      </w:r>
    </w:p>
    <w:p w14:paraId="4149675B" w14:textId="4A58E97C" w:rsidR="003A2A82" w:rsidRDefault="003A2A82" w:rsidP="007311D4">
      <w:pPr>
        <w:pStyle w:val="Aufzhlung"/>
        <w:numPr>
          <w:ilvl w:val="1"/>
          <w:numId w:val="43"/>
        </w:numPr>
        <w:ind w:left="709"/>
        <w:rPr>
          <w:lang w:val="en-US"/>
        </w:rPr>
      </w:pPr>
      <w:r w:rsidRPr="00C67EC8">
        <w:rPr>
          <w:rStyle w:val="Hervorhebung"/>
        </w:rPr>
        <w:lastRenderedPageBreak/>
        <w:t xml:space="preserve">Choose the first </w:t>
      </w:r>
      <m:oMath>
        <m:r>
          <m:rPr>
            <m:sty m:val="p"/>
          </m:rPr>
          <w:rPr>
            <w:rStyle w:val="Hervorhebung"/>
            <w:rFonts w:ascii="Cambria Math" w:hAnsi="Cambria Math"/>
          </w:rPr>
          <m:t>k</m:t>
        </m:r>
      </m:oMath>
      <w:r>
        <w:rPr>
          <w:lang w:val="en-US"/>
        </w:rPr>
        <w:t xml:space="preserve"> data points from the sorted training data</w:t>
      </w:r>
    </w:p>
    <w:p w14:paraId="725B7B0E" w14:textId="01FD296B" w:rsidR="00C67EC8" w:rsidRPr="00C67EC8" w:rsidRDefault="003A2A82" w:rsidP="00C67EC8">
      <w:pPr>
        <w:pStyle w:val="Aufzhlung"/>
        <w:numPr>
          <w:ilvl w:val="1"/>
          <w:numId w:val="43"/>
        </w:numPr>
        <w:ind w:left="709"/>
        <w:rPr>
          <w:lang w:val="en-US"/>
        </w:rPr>
      </w:pPr>
      <w:r w:rsidRPr="00C67EC8">
        <w:rPr>
          <w:rStyle w:val="Hervorhebung"/>
        </w:rPr>
        <w:t>Choos the most frequently occurring class</w:t>
      </w:r>
      <w:r>
        <w:rPr>
          <w:lang w:val="en-US"/>
        </w:rPr>
        <w:t xml:space="preserve"> from the </w:t>
      </w:r>
      <m:oMath>
        <m:r>
          <w:rPr>
            <w:rFonts w:ascii="Cambria Math" w:hAnsi="Cambria Math"/>
            <w:lang w:val="en-US"/>
          </w:rPr>
          <m:t>k</m:t>
        </m:r>
      </m:oMath>
      <w:r>
        <w:rPr>
          <w:lang w:val="en-US"/>
        </w:rPr>
        <w:t xml:space="preserve"> data points as the classification result.</w:t>
      </w:r>
    </w:p>
    <w:p w14:paraId="18891D5C" w14:textId="639D3E64" w:rsidR="00C67EC8" w:rsidRPr="00BF2241" w:rsidRDefault="00C67EC8" w:rsidP="00C67EC8">
      <w:pPr>
        <w:rPr>
          <w:lang w:val="en-US"/>
        </w:rPr>
      </w:pPr>
      <w:r w:rsidRPr="00C67EC8">
        <w:rPr>
          <w:rStyle w:val="Hervorhebung"/>
        </w:rPr>
        <w:t>Advantages of KNN:</w:t>
      </w:r>
      <w:r>
        <w:rPr>
          <w:lang w:val="en-US"/>
        </w:rPr>
        <w:t xml:space="preserve"> Easy and simple machine learning model. Few hyperparameters to tune.</w:t>
      </w:r>
      <w:r>
        <w:rPr>
          <w:lang w:val="en-US"/>
        </w:rPr>
        <w:br/>
      </w:r>
      <w:r w:rsidRPr="00C67EC8">
        <w:rPr>
          <w:rStyle w:val="Hervorhebung"/>
        </w:rPr>
        <w:t xml:space="preserve">Disadvantages: </w:t>
      </w:r>
      <w:r>
        <w:rPr>
          <w:lang w:val="en-US"/>
        </w:rPr>
        <w:t xml:space="preserve">k should be wisely selected, </w:t>
      </w:r>
      <w:proofErr w:type="gramStart"/>
      <w:r>
        <w:rPr>
          <w:lang w:val="en-US"/>
        </w:rPr>
        <w:t>Large</w:t>
      </w:r>
      <w:proofErr w:type="gramEnd"/>
      <w:r>
        <w:rPr>
          <w:lang w:val="en-US"/>
        </w:rPr>
        <w:t xml:space="preserve"> computation cost during runtime if dataset is large. Not efficient for high dimensional datasets, proper scaling should be provided.</w:t>
      </w:r>
    </w:p>
    <w:p w14:paraId="5A40A2BF" w14:textId="3CB29FB4" w:rsidR="00EC5C05" w:rsidRDefault="00DA6D84" w:rsidP="007F61A8">
      <w:pPr>
        <w:pStyle w:val="berschrift3"/>
        <w:rPr>
          <w:lang w:val="en-US"/>
        </w:rPr>
      </w:pPr>
      <w:r>
        <w:rPr>
          <w:lang w:val="en-US"/>
        </w:rPr>
        <w:t>Distance Metric</w:t>
      </w:r>
    </w:p>
    <w:p w14:paraId="6AE9A99C" w14:textId="60D4B107" w:rsidR="007F61A8" w:rsidRPr="00A66808" w:rsidRDefault="007F61A8" w:rsidP="007F61A8">
      <w:pPr>
        <w:rPr>
          <w:b/>
          <w:i/>
          <w:color w:val="29769E" w:themeColor="accent1" w:themeTint="BF"/>
        </w:rPr>
      </w:pPr>
      <w:r>
        <w:rPr>
          <w:lang w:val="en-US"/>
        </w:rPr>
        <w:t xml:space="preserve">Given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p,1</m:t>
            </m:r>
          </m:sub>
        </m:sSub>
        <m:r>
          <w:rPr>
            <w:rFonts w:ascii="Cambria Math" w:hAnsi="Cambria Math"/>
            <w:lang w:val="en-US"/>
          </w:rPr>
          <m:t>)</m:t>
        </m:r>
      </m:oMath>
      <w:r w:rsidR="00CC4029">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p,2</m:t>
            </m:r>
          </m:sub>
        </m:sSub>
        <m:r>
          <w:rPr>
            <w:rFonts w:ascii="Cambria Math" w:hAnsi="Cambria Math"/>
            <w:lang w:val="en-US"/>
          </w:rPr>
          <m:t>)</m:t>
        </m:r>
      </m:oMath>
      <w:r w:rsidR="00762EE1">
        <w:rPr>
          <w:rFonts w:eastAsiaTheme="minorEastAsia"/>
          <w:lang w:val="en-US"/>
        </w:rPr>
        <w:t xml:space="preserve">. </w:t>
      </w:r>
      <w:r w:rsidR="00A66808" w:rsidRPr="00B26060">
        <w:rPr>
          <w:rStyle w:val="Hervorhebung"/>
          <w:color w:val="auto"/>
        </w:rPr>
        <w:t xml:space="preserve">Example: </w:t>
      </w:r>
      <m:oMath>
        <m:sSub>
          <m:sSubPr>
            <m:ctrlPr>
              <w:rPr>
                <w:rStyle w:val="Hervorhebung"/>
                <w:rFonts w:ascii="Cambria Math" w:hAnsi="Cambria Math"/>
                <w:b w:val="0"/>
                <w:i w:val="0"/>
                <w:color w:val="auto"/>
              </w:rPr>
            </m:ctrlPr>
          </m:sSubPr>
          <m:e>
            <m:r>
              <m:rPr>
                <m:sty m:val="p"/>
              </m:rPr>
              <w:rPr>
                <w:rStyle w:val="Hervorhebung"/>
                <w:rFonts w:ascii="Cambria Math" w:hAnsi="Cambria Math"/>
                <w:color w:val="auto"/>
              </w:rPr>
              <m:t>x</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r>
          <m:rPr>
            <m:sty m:val="p"/>
          </m:rPr>
          <w:rPr>
            <w:rStyle w:val="Hervorhebung"/>
            <w:rFonts w:ascii="Cambria Math" w:hAnsi="Cambria Math"/>
            <w:color w:val="8B9654" w:themeColor="accent6"/>
          </w:rPr>
          <m:t>1</m:t>
        </m:r>
        <m:r>
          <m:rPr>
            <m:sty m:val="p"/>
          </m:rPr>
          <w:rPr>
            <w:rStyle w:val="Hervorhebung"/>
            <w:rFonts w:ascii="Cambria Math" w:hAnsi="Cambria Math"/>
            <w:color w:val="auto"/>
          </w:rPr>
          <m:t>,</m:t>
        </m:r>
        <m:r>
          <m:rPr>
            <m:sty m:val="p"/>
          </m:rPr>
          <w:rPr>
            <w:rStyle w:val="Hervorhebung"/>
            <w:rFonts w:ascii="Cambria Math" w:hAnsi="Cambria Math"/>
            <w:color w:val="D98825" w:themeColor="accent4"/>
          </w:rPr>
          <m:t>1</m:t>
        </m:r>
        <m:r>
          <m:rPr>
            <m:sty m:val="p"/>
          </m:rPr>
          <w:rPr>
            <w:rStyle w:val="Hervorhebung"/>
            <w:rFonts w:ascii="Cambria Math" w:hAnsi="Cambria Math"/>
            <w:color w:val="auto"/>
          </w:rPr>
          <m:t>)</m:t>
        </m:r>
      </m:oMath>
      <w:r w:rsidR="00A66808" w:rsidRPr="00B26060">
        <w:rPr>
          <w:rStyle w:val="Hervorhebung"/>
          <w:color w:val="auto"/>
        </w:rPr>
        <w:t xml:space="preserve">, </w:t>
      </w:r>
      <m:oMath>
        <m:sSub>
          <m:sSubPr>
            <m:ctrlPr>
              <w:rPr>
                <w:rStyle w:val="Hervorhebung"/>
                <w:rFonts w:ascii="Cambria Math" w:hAnsi="Cambria Math"/>
                <w:b w:val="0"/>
                <w:i w:val="0"/>
                <w:color w:val="auto"/>
              </w:rPr>
            </m:ctrlPr>
          </m:sSubPr>
          <m:e>
            <m:r>
              <m:rPr>
                <m:sty m:val="p"/>
              </m:rPr>
              <w:rPr>
                <w:rStyle w:val="Hervorhebung"/>
                <w:rFonts w:ascii="Cambria Math" w:hAnsi="Cambria Math"/>
                <w:color w:val="auto"/>
              </w:rPr>
              <m:t>x</m:t>
            </m:r>
          </m:e>
          <m:sub>
            <m:r>
              <m:rPr>
                <m:sty m:val="p"/>
              </m:rPr>
              <w:rPr>
                <w:rStyle w:val="Hervorhebung"/>
                <w:rFonts w:ascii="Cambria Math" w:hAnsi="Cambria Math"/>
                <w:color w:val="auto"/>
              </w:rPr>
              <m:t>2</m:t>
            </m:r>
          </m:sub>
        </m:sSub>
        <m:r>
          <m:rPr>
            <m:sty m:val="p"/>
          </m:rPr>
          <w:rPr>
            <w:rStyle w:val="Hervorhebung"/>
            <w:rFonts w:ascii="Cambria Math" w:hAnsi="Cambria Math"/>
            <w:color w:val="auto"/>
          </w:rPr>
          <m:t>=</m:t>
        </m:r>
        <m:d>
          <m:dPr>
            <m:ctrlPr>
              <w:rPr>
                <w:rStyle w:val="Hervorhebung"/>
                <w:rFonts w:ascii="Cambria Math" w:hAnsi="Cambria Math"/>
                <w:b w:val="0"/>
                <w:i w:val="0"/>
                <w:color w:val="auto"/>
              </w:rPr>
            </m:ctrlPr>
          </m:dPr>
          <m:e>
            <m:r>
              <m:rPr>
                <m:sty m:val="p"/>
              </m:rPr>
              <w:rPr>
                <w:rStyle w:val="Hervorhebung"/>
                <w:rFonts w:ascii="Cambria Math" w:hAnsi="Cambria Math"/>
                <w:color w:val="A6460F" w:themeColor="accent5"/>
              </w:rPr>
              <m:t>2</m:t>
            </m:r>
            <m:r>
              <m:rPr>
                <m:sty m:val="p"/>
              </m:rPr>
              <w:rPr>
                <w:rStyle w:val="Hervorhebung"/>
                <w:rFonts w:ascii="Cambria Math" w:hAnsi="Cambria Math"/>
                <w:color w:val="auto"/>
              </w:rPr>
              <m:t>,</m:t>
            </m:r>
            <m:r>
              <m:rPr>
                <m:sty m:val="p"/>
              </m:rPr>
              <w:rPr>
                <w:rStyle w:val="Hervorhebung"/>
                <w:rFonts w:ascii="Cambria Math" w:hAnsi="Cambria Math"/>
                <w:color w:val="F2C12E" w:themeColor="accent3"/>
              </w:rPr>
              <m:t>2</m:t>
            </m:r>
          </m:e>
        </m:d>
        <m:r>
          <m:rPr>
            <m:sty m:val="p"/>
          </m:rPr>
          <w:rPr>
            <w:rStyle w:val="Hervorhebung"/>
            <w:rFonts w:ascii="Cambria Math" w:hAnsi="Cambria Math"/>
            <w:color w:val="auto"/>
          </w:rPr>
          <m:t>, p=</m:t>
        </m:r>
        <m:r>
          <m:rPr>
            <m:sty m:val="p"/>
          </m:rPr>
          <w:rPr>
            <w:rStyle w:val="Hervorhebung"/>
            <w:rFonts w:ascii="Cambria Math" w:hAnsi="Cambria Math"/>
            <w:color w:val="BFBC8A" w:themeColor="accent2"/>
          </w:rPr>
          <m:t>2</m:t>
        </m:r>
      </m:oMath>
    </w:p>
    <w:p w14:paraId="09421577" w14:textId="35836041" w:rsidR="00DA6D84" w:rsidRPr="005A7329" w:rsidRDefault="00784D73" w:rsidP="00E13213">
      <w:pPr>
        <w:spacing w:line="240" w:lineRule="auto"/>
        <w:rPr>
          <w:lang w:val="en-US"/>
        </w:rPr>
      </w:pPr>
      <w:r w:rsidRPr="00E13213">
        <w:rPr>
          <w:rStyle w:val="berschrift6Zchn"/>
        </w:rPr>
        <w:t>Cosine distance</w:t>
      </w:r>
      <w:r w:rsidR="00E13213" w:rsidRPr="00E13213">
        <w:rPr>
          <w:rStyle w:val="berschrift6Zchn"/>
        </w:rPr>
        <w:br/>
      </w:r>
      <m:oMath>
        <m:func>
          <m:funcPr>
            <m:ctrlPr>
              <w:rPr>
                <w:rFonts w:ascii="Cambria Math" w:hAnsi="Cambria Math"/>
              </w:rPr>
            </m:ctrlPr>
          </m:funcPr>
          <m:fName>
            <m:r>
              <w:rPr>
                <w:rFonts w:ascii="Cambria Math" w:hAnsi="Cambria Math"/>
              </w:rPr>
              <m:t>cos</m:t>
            </m:r>
          </m:fName>
          <m:e>
            <m:d>
              <m:dPr>
                <m:ctrlPr>
                  <w:rPr>
                    <w:rFonts w:ascii="Cambria Math" w:hAnsi="Cambria Math"/>
                  </w:rPr>
                </m:ctrlPr>
              </m:dPr>
              <m:e>
                <m:r>
                  <w:rPr>
                    <w:rFonts w:ascii="Cambria Math" w:hAnsi="Cambria Math"/>
                  </w:rPr>
                  <m:t>θ</m:t>
                </m:r>
              </m:e>
            </m:d>
          </m:e>
        </m:func>
        <m:r>
          <m:rPr>
            <m:sty m:val="p"/>
          </m:rPr>
          <w:rPr>
            <w:rFonts w:ascii="Cambria Math" w:hAnsi="Cambria Math"/>
            <w:lang w:val="en-US"/>
          </w:rPr>
          <m:t>=</m:t>
        </m:r>
        <m:f>
          <m:fPr>
            <m:ctrlPr>
              <w:rPr>
                <w:rFonts w:ascii="Cambria Math" w:hAnsi="Cambria Math"/>
              </w:rPr>
            </m:ctrlPr>
          </m:fPr>
          <m:num>
            <m:r>
              <w:rPr>
                <w:rFonts w:ascii="Cambria Math" w:hAnsi="Cambria Math"/>
              </w:rPr>
              <m:t>A</m:t>
            </m:r>
            <m:r>
              <m:rPr>
                <m:sty m:val="p"/>
              </m:rPr>
              <w:rPr>
                <w:rFonts w:ascii="Cambria Math" w:hAnsi="Cambria Math"/>
                <w:lang w:val="en-US"/>
              </w:rPr>
              <m:t>∙</m:t>
            </m:r>
            <m:r>
              <w:rPr>
                <w:rFonts w:ascii="Cambria Math" w:hAnsi="Cambria Math"/>
              </w:rPr>
              <m:t>B</m:t>
            </m:r>
          </m:num>
          <m:den>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den>
        </m:f>
        <m:r>
          <m:rPr>
            <m:sty m:val="p"/>
          </m:rPr>
          <w:rPr>
            <w:rFonts w:ascii="Cambria Math" w:hAnsi="Cambria Math"/>
            <w:lang w:val="en-US"/>
          </w:rPr>
          <m:t>=</m:t>
        </m:r>
        <m:f>
          <m:fPr>
            <m:ctrlPr>
              <w:rPr>
                <w:rFonts w:ascii="Cambria Math" w:hAnsi="Cambria Math"/>
              </w:rPr>
            </m:ctrlPr>
          </m:fPr>
          <m:num>
            <m:r>
              <w:rPr>
                <w:rFonts w:ascii="Cambria Math" w:hAnsi="Cambria Math"/>
              </w:rPr>
              <m:t>dot</m:t>
            </m:r>
            <m:r>
              <m:rPr>
                <m:sty m:val="p"/>
              </m:rPr>
              <w:rPr>
                <w:rFonts w:ascii="Cambria Math" w:hAnsi="Cambria Math"/>
                <w:lang w:val="en-US"/>
              </w:rPr>
              <m:t xml:space="preserve"> </m:t>
            </m:r>
            <m:r>
              <w:rPr>
                <w:rFonts w:ascii="Cambria Math" w:hAnsi="Cambria Math"/>
              </w:rPr>
              <m:t>product</m:t>
            </m:r>
            <m:r>
              <m:rPr>
                <m:sty m:val="p"/>
              </m:rPr>
              <w:rPr>
                <w:rFonts w:ascii="Cambria Math" w:hAnsi="Cambria Math"/>
                <w:lang w:val="en-US"/>
              </w:rPr>
              <m:t xml:space="preserve"> </m:t>
            </m:r>
            <m:r>
              <w:rPr>
                <w:rFonts w:ascii="Cambria Math" w:hAnsi="Cambria Math"/>
              </w:rPr>
              <m:t>of</m:t>
            </m:r>
            <m:r>
              <m:rPr>
                <m:sty m:val="p"/>
              </m:rPr>
              <w:rPr>
                <w:rFonts w:ascii="Cambria Math" w:hAnsi="Cambria Math"/>
                <w:lang w:val="en-US"/>
              </w:rPr>
              <m:t xml:space="preserve"> </m:t>
            </m:r>
            <m:r>
              <w:rPr>
                <w:rFonts w:ascii="Cambria Math" w:hAnsi="Cambria Math"/>
              </w:rPr>
              <m:t>t</m:t>
            </m:r>
            <m:r>
              <w:rPr>
                <w:rFonts w:ascii="Cambria Math" w:hAnsi="Cambria Math"/>
                <w:lang w:val="en-US"/>
              </w:rPr>
              <m:t>h</m:t>
            </m:r>
            <m:r>
              <w:rPr>
                <w:rFonts w:ascii="Cambria Math" w:hAnsi="Cambria Math"/>
              </w:rPr>
              <m:t>e</m:t>
            </m:r>
            <m:r>
              <m:rPr>
                <m:sty m:val="p"/>
              </m:rPr>
              <w:rPr>
                <w:rFonts w:ascii="Cambria Math" w:hAnsi="Cambria Math"/>
                <w:lang w:val="en-US"/>
              </w:rPr>
              <m:t xml:space="preserve"> </m:t>
            </m:r>
            <m:r>
              <w:rPr>
                <w:rFonts w:ascii="Cambria Math" w:hAnsi="Cambria Math"/>
              </w:rPr>
              <m:t>vectors</m:t>
            </m:r>
          </m:num>
          <m:den>
            <m:r>
              <w:rPr>
                <w:rFonts w:ascii="Cambria Math" w:hAnsi="Cambria Math"/>
              </w:rPr>
              <m:t>Lengt</m:t>
            </m:r>
            <m:r>
              <w:rPr>
                <w:rFonts w:ascii="Cambria Math" w:hAnsi="Cambria Math"/>
                <w:lang w:val="en-US"/>
              </w:rPr>
              <m:t>h</m:t>
            </m:r>
            <m:r>
              <m:rPr>
                <m:sty m:val="p"/>
              </m:rPr>
              <w:rPr>
                <w:rFonts w:ascii="Cambria Math" w:hAnsi="Cambria Math"/>
                <w:lang w:val="en-US"/>
              </w:rPr>
              <m:t xml:space="preserve"> </m:t>
            </m:r>
            <m:r>
              <w:rPr>
                <w:rFonts w:ascii="Cambria Math" w:hAnsi="Cambria Math"/>
              </w:rPr>
              <m:t>of</m:t>
            </m:r>
            <m:r>
              <m:rPr>
                <m:sty m:val="p"/>
              </m:rPr>
              <w:rPr>
                <w:rFonts w:ascii="Cambria Math" w:hAnsi="Cambria Math"/>
                <w:lang w:val="en-US"/>
              </w:rPr>
              <m:t xml:space="preserve"> </m:t>
            </m:r>
            <m:r>
              <w:rPr>
                <w:rFonts w:ascii="Cambria Math" w:hAnsi="Cambria Math"/>
              </w:rPr>
              <m:t>t</m:t>
            </m:r>
            <m:r>
              <w:rPr>
                <w:rFonts w:ascii="Cambria Math" w:hAnsi="Cambria Math"/>
                <w:lang w:val="en-US"/>
              </w:rPr>
              <m:t>h</m:t>
            </m:r>
            <m:r>
              <w:rPr>
                <w:rFonts w:ascii="Cambria Math" w:hAnsi="Cambria Math"/>
              </w:rPr>
              <m:t>e</m:t>
            </m:r>
            <m:r>
              <m:rPr>
                <m:sty m:val="p"/>
              </m:rPr>
              <w:rPr>
                <w:rFonts w:ascii="Cambria Math" w:hAnsi="Cambria Math"/>
                <w:lang w:val="en-US"/>
              </w:rPr>
              <m:t xml:space="preserve"> </m:t>
            </m:r>
            <m:r>
              <w:rPr>
                <w:rFonts w:ascii="Cambria Math" w:hAnsi="Cambria Math"/>
              </w:rPr>
              <m:t>vectors</m:t>
            </m:r>
            <m:r>
              <m:rPr>
                <m:sty m:val="p"/>
              </m:rPr>
              <w:rPr>
                <w:rFonts w:ascii="Cambria Math" w:hAnsi="Cambria Math"/>
                <w:lang w:val="en-US"/>
              </w:rPr>
              <m:t xml:space="preserve"> </m:t>
            </m:r>
            <m:r>
              <w:rPr>
                <w:rFonts w:ascii="Cambria Math" w:hAnsi="Cambria Math"/>
              </w:rPr>
              <m:t>multiplicated</m:t>
            </m:r>
          </m:den>
        </m:f>
      </m:oMath>
      <w:r w:rsidR="00A66808" w:rsidRPr="005A7329">
        <w:rPr>
          <w:lang w:val="en-US"/>
        </w:rPr>
        <w:t xml:space="preserve">, </w:t>
      </w:r>
      <m:oMath>
        <m:f>
          <m:fPr>
            <m:ctrlPr>
              <w:rPr>
                <w:rFonts w:ascii="Cambria Math" w:hAnsi="Cambria Math"/>
                <w:lang w:val="en-US"/>
              </w:rPr>
            </m:ctrlPr>
          </m:fPr>
          <m:num>
            <m:r>
              <m:rPr>
                <m:sty m:val="b"/>
              </m:rPr>
              <w:rPr>
                <w:rFonts w:ascii="Cambria Math" w:hAnsi="Cambria Math"/>
                <w:color w:val="8B9654" w:themeColor="accent6"/>
                <w:lang w:val="en-US"/>
              </w:rPr>
              <m:t>1</m:t>
            </m:r>
            <m:r>
              <m:rPr>
                <m:sty m:val="p"/>
              </m:rPr>
              <w:rPr>
                <w:rFonts w:ascii="Cambria Math" w:hAnsi="Cambria Math"/>
                <w:lang w:val="en-US"/>
              </w:rPr>
              <m:t>*</m:t>
            </m:r>
            <m:r>
              <m:rPr>
                <m:sty m:val="b"/>
              </m:rPr>
              <w:rPr>
                <w:rFonts w:ascii="Cambria Math" w:hAnsi="Cambria Math"/>
                <w:color w:val="A6460F" w:themeColor="accent5"/>
                <w:lang w:val="en-US"/>
              </w:rPr>
              <m:t>2</m:t>
            </m:r>
            <m:r>
              <m:rPr>
                <m:sty m:val="p"/>
              </m:rPr>
              <w:rPr>
                <w:rFonts w:ascii="Cambria Math" w:hAnsi="Cambria Math"/>
                <w:lang w:val="en-US"/>
              </w:rPr>
              <m:t>+</m:t>
            </m:r>
            <m:r>
              <m:rPr>
                <m:sty m:val="b"/>
              </m:rPr>
              <w:rPr>
                <w:rFonts w:ascii="Cambria Math" w:hAnsi="Cambria Math"/>
                <w:color w:val="D98825" w:themeColor="accent4"/>
                <w:lang w:val="en-US"/>
              </w:rPr>
              <m:t>1</m:t>
            </m:r>
            <m:r>
              <m:rPr>
                <m:sty m:val="p"/>
              </m:rPr>
              <w:rPr>
                <w:rFonts w:ascii="Cambria Math" w:hAnsi="Cambria Math"/>
                <w:lang w:val="en-US"/>
              </w:rPr>
              <m:t>*</m:t>
            </m:r>
            <m:r>
              <m:rPr>
                <m:sty m:val="b"/>
              </m:rPr>
              <w:rPr>
                <w:rFonts w:ascii="Cambria Math" w:hAnsi="Cambria Math"/>
                <w:color w:val="F2C12E" w:themeColor="accent3"/>
                <w:lang w:val="en-US"/>
              </w:rPr>
              <m:t>2</m:t>
            </m:r>
          </m:num>
          <m:den>
            <m:rad>
              <m:radPr>
                <m:degHide m:val="1"/>
                <m:ctrlPr>
                  <w:rPr>
                    <w:rFonts w:ascii="Cambria Math" w:hAnsi="Cambria Math"/>
                    <w:lang w:val="en-US"/>
                  </w:rPr>
                </m:ctrlPr>
              </m:radPr>
              <m:deg/>
              <m:e>
                <m:sSup>
                  <m:sSupPr>
                    <m:ctrlPr>
                      <w:rPr>
                        <w:rFonts w:ascii="Cambria Math" w:hAnsi="Cambria Math"/>
                        <w:lang w:val="en-US"/>
                      </w:rPr>
                    </m:ctrlPr>
                  </m:sSupPr>
                  <m:e>
                    <m:r>
                      <m:rPr>
                        <m:sty m:val="b"/>
                      </m:rPr>
                      <w:rPr>
                        <w:rFonts w:ascii="Cambria Math" w:hAnsi="Cambria Math"/>
                        <w:color w:val="8B9654" w:themeColor="accent6"/>
                        <w:lang w:val="en-US"/>
                      </w:rPr>
                      <m:t>1</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b"/>
                      </m:rPr>
                      <w:rPr>
                        <w:rFonts w:ascii="Cambria Math" w:hAnsi="Cambria Math"/>
                        <w:color w:val="D98825" w:themeColor="accent4"/>
                        <w:lang w:val="en-US"/>
                      </w:rPr>
                      <m:t>1</m:t>
                    </m:r>
                  </m:e>
                  <m:sup>
                    <m:r>
                      <m:rPr>
                        <m:sty m:val="p"/>
                      </m:rPr>
                      <w:rPr>
                        <w:rFonts w:ascii="Cambria Math" w:hAnsi="Cambria Math"/>
                        <w:lang w:val="en-US"/>
                      </w:rPr>
                      <m:t>2</m:t>
                    </m:r>
                  </m:sup>
                </m:sSup>
              </m:e>
            </m:rad>
            <m:r>
              <m:rPr>
                <m:sty m:val="p"/>
              </m:rPr>
              <w:rPr>
                <w:rFonts w:ascii="Cambria Math" w:hAnsi="Cambria Math"/>
                <w:lang w:val="en-US"/>
              </w:rPr>
              <m:t>*</m:t>
            </m:r>
            <m:rad>
              <m:radPr>
                <m:degHide m:val="1"/>
                <m:ctrlPr>
                  <w:rPr>
                    <w:rFonts w:ascii="Cambria Math" w:hAnsi="Cambria Math"/>
                    <w:lang w:val="en-US"/>
                  </w:rPr>
                </m:ctrlPr>
              </m:radPr>
              <m:deg/>
              <m:e>
                <m:sSup>
                  <m:sSupPr>
                    <m:ctrlPr>
                      <w:rPr>
                        <w:rFonts w:ascii="Cambria Math" w:hAnsi="Cambria Math"/>
                        <w:lang w:val="en-US"/>
                      </w:rPr>
                    </m:ctrlPr>
                  </m:sSupPr>
                  <m:e>
                    <m:r>
                      <m:rPr>
                        <m:sty m:val="b"/>
                      </m:rPr>
                      <w:rPr>
                        <w:rFonts w:ascii="Cambria Math" w:hAnsi="Cambria Math"/>
                        <w:color w:val="A6460F" w:themeColor="accent5"/>
                        <w:lang w:val="en-US"/>
                      </w:rPr>
                      <m:t>2</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b"/>
                      </m:rPr>
                      <w:rPr>
                        <w:rFonts w:ascii="Cambria Math" w:hAnsi="Cambria Math"/>
                        <w:color w:val="F2C12E" w:themeColor="accent3"/>
                        <w:lang w:val="en-US"/>
                      </w:rPr>
                      <m:t>2</m:t>
                    </m:r>
                  </m:e>
                  <m:sup>
                    <m:r>
                      <m:rPr>
                        <m:sty m:val="p"/>
                      </m:rPr>
                      <w:rPr>
                        <w:rFonts w:ascii="Cambria Math" w:hAnsi="Cambria Math"/>
                        <w:lang w:val="en-US"/>
                      </w:rPr>
                      <m:t>2</m:t>
                    </m:r>
                  </m:sup>
                </m:sSup>
              </m:e>
            </m:rad>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4</m:t>
            </m:r>
          </m:num>
          <m:den>
            <m:rad>
              <m:radPr>
                <m:degHide m:val="1"/>
                <m:ctrlPr>
                  <w:rPr>
                    <w:rFonts w:ascii="Cambria Math" w:hAnsi="Cambria Math"/>
                    <w:lang w:val="en-US"/>
                  </w:rPr>
                </m:ctrlPr>
              </m:radPr>
              <m:deg/>
              <m:e>
                <m:r>
                  <m:rPr>
                    <m:sty m:val="p"/>
                  </m:rPr>
                  <w:rPr>
                    <w:rFonts w:ascii="Cambria Math" w:hAnsi="Cambria Math"/>
                    <w:lang w:val="en-US"/>
                  </w:rPr>
                  <m:t>2</m:t>
                </m:r>
              </m:e>
            </m:rad>
            <m:r>
              <m:rPr>
                <m:sty m:val="p"/>
              </m:rPr>
              <w:rPr>
                <w:rFonts w:ascii="Cambria Math" w:hAnsi="Cambria Math"/>
                <w:lang w:val="en-US"/>
              </w:rPr>
              <m:t>*</m:t>
            </m:r>
            <m:rad>
              <m:radPr>
                <m:degHide m:val="1"/>
                <m:ctrlPr>
                  <w:rPr>
                    <w:rFonts w:ascii="Cambria Math" w:hAnsi="Cambria Math"/>
                    <w:lang w:val="en-US"/>
                  </w:rPr>
                </m:ctrlPr>
              </m:radPr>
              <m:deg/>
              <m:e>
                <m:r>
                  <m:rPr>
                    <m:sty m:val="p"/>
                  </m:rPr>
                  <w:rPr>
                    <w:rFonts w:ascii="Cambria Math" w:hAnsi="Cambria Math"/>
                    <w:lang w:val="en-US"/>
                  </w:rPr>
                  <m:t>8</m:t>
                </m:r>
              </m:e>
            </m:rad>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4</m:t>
            </m:r>
          </m:num>
          <m:den>
            <m:rad>
              <m:radPr>
                <m:degHide m:val="1"/>
                <m:ctrlPr>
                  <w:rPr>
                    <w:rFonts w:ascii="Cambria Math" w:hAnsi="Cambria Math"/>
                    <w:lang w:val="en-US"/>
                  </w:rPr>
                </m:ctrlPr>
              </m:radPr>
              <m:deg/>
              <m:e>
                <m:r>
                  <m:rPr>
                    <m:sty m:val="p"/>
                  </m:rPr>
                  <w:rPr>
                    <w:rFonts w:ascii="Cambria Math" w:hAnsi="Cambria Math"/>
                    <w:lang w:val="en-US"/>
                  </w:rPr>
                  <m:t>16</m:t>
                </m:r>
              </m:e>
            </m:rad>
          </m:den>
        </m:f>
        <m:r>
          <m:rPr>
            <m:sty m:val="p"/>
          </m:rPr>
          <w:rPr>
            <w:rFonts w:ascii="Cambria Math" w:hAnsi="Cambria Math"/>
            <w:lang w:val="en-US"/>
          </w:rPr>
          <m:t>=</m:t>
        </m:r>
        <m:r>
          <m:rPr>
            <m:sty m:val="b"/>
          </m:rPr>
          <w:rPr>
            <w:rFonts w:ascii="Cambria Math" w:hAnsi="Cambria Math"/>
            <w:lang w:val="en-US"/>
          </w:rPr>
          <m:t>1</m:t>
        </m:r>
      </m:oMath>
      <w:r w:rsidR="004D571B" w:rsidRPr="005A7329">
        <w:rPr>
          <w:lang w:val="en-US"/>
        </w:rPr>
        <w:t xml:space="preserve"> </w:t>
      </w:r>
    </w:p>
    <w:p w14:paraId="28CB6598" w14:textId="7625D4E9" w:rsidR="00CC4029" w:rsidRPr="00E13213" w:rsidRDefault="00CC4029" w:rsidP="00E13213">
      <w:pPr>
        <w:spacing w:line="240" w:lineRule="auto"/>
        <w:rPr>
          <w:lang w:val="fr-CH"/>
        </w:rPr>
      </w:pPr>
      <w:r w:rsidRPr="00E13213">
        <w:rPr>
          <w:rStyle w:val="berschrift6Zchn"/>
          <w:lang w:val="fr-CH"/>
        </w:rPr>
        <w:t>Manhattan distance</w:t>
      </w:r>
      <w:r w:rsidR="00E13213" w:rsidRPr="00E13213">
        <w:rPr>
          <w:rStyle w:val="berschrift6Zchn"/>
          <w:lang w:val="fr-CH"/>
        </w:rPr>
        <w:br/>
      </w:r>
      <m:oMath>
        <m:sSub>
          <m:sSubPr>
            <m:ctrlPr>
              <w:rPr>
                <w:rFonts w:ascii="Cambria Math" w:hAnsi="Cambria Math"/>
              </w:rPr>
            </m:ctrlPr>
          </m:sSubPr>
          <m:e>
            <m:r>
              <w:rPr>
                <w:rFonts w:ascii="Cambria Math" w:hAnsi="Cambria Math"/>
              </w:rPr>
              <m:t>d</m:t>
            </m:r>
          </m:e>
          <m:sub>
            <m:r>
              <w:rPr>
                <w:rFonts w:ascii="Cambria Math" w:hAnsi="Cambria Math"/>
              </w:rPr>
              <m:t>MH</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lang w:val="fr-CH"/>
                  </w:rPr>
                  <m:t>1</m:t>
                </m:r>
              </m:sub>
            </m:sSub>
            <m:r>
              <m:rPr>
                <m:sty m:val="p"/>
              </m:rPr>
              <w:rPr>
                <w:rFonts w:ascii="Cambria Math" w:hAnsi="Cambria Math"/>
                <w:lang w:val="fr-C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lang w:val="fr-CH"/>
                  </w:rPr>
                  <m:t>2</m:t>
                </m:r>
              </m:sub>
            </m:sSub>
          </m:e>
        </m:d>
        <m:r>
          <m:rPr>
            <m:sty m:val="p"/>
          </m:rPr>
          <w:rPr>
            <w:rFonts w:ascii="Cambria Math" w:hAnsi="Cambria Math"/>
            <w:lang w:val="fr-CH"/>
          </w:rPr>
          <m:t>=</m:t>
        </m:r>
        <m:nary>
          <m:naryPr>
            <m:chr m:val="∑"/>
            <m:limLoc m:val="undOvr"/>
            <m:ctrlPr>
              <w:rPr>
                <w:rFonts w:ascii="Cambria Math" w:hAnsi="Cambria Math"/>
                <w:lang w:val="en-US"/>
              </w:rPr>
            </m:ctrlPr>
          </m:naryPr>
          <m:sub>
            <m:r>
              <w:rPr>
                <w:rFonts w:ascii="Cambria Math" w:hAnsi="Cambria Math"/>
                <w:lang w:val="en-US"/>
              </w:rPr>
              <m:t>j</m:t>
            </m:r>
            <m:r>
              <m:rPr>
                <m:sty m:val="p"/>
              </m:rPr>
              <w:rPr>
                <w:rFonts w:ascii="Cambria Math" w:hAnsi="Cambria Math"/>
                <w:lang w:val="fr-CH"/>
              </w:rPr>
              <m:t>=1</m:t>
            </m:r>
          </m:sub>
          <m:sup>
            <m:r>
              <w:rPr>
                <w:rFonts w:ascii="Cambria Math" w:hAnsi="Cambria Math"/>
                <w:lang w:val="en-US"/>
              </w:rPr>
              <m:t>p</m:t>
            </m:r>
          </m:sup>
          <m:e>
            <m:r>
              <m:rPr>
                <m:sty m:val="p"/>
              </m:rPr>
              <w:rPr>
                <w:rFonts w:ascii="Cambria Math" w:hAnsi="Cambria Math"/>
                <w:lang w:val="fr-CH"/>
              </w:rPr>
              <m:t>|</m:t>
            </m:r>
            <m:sSub>
              <m:sSubPr>
                <m:ctrlPr>
                  <w:rPr>
                    <w:rFonts w:ascii="Cambria Math" w:hAnsi="Cambria Math"/>
                    <w:lang w:val="en-US"/>
                  </w:rPr>
                </m:ctrlPr>
              </m:sSubPr>
              <m:e>
                <m:r>
                  <w:rPr>
                    <w:rFonts w:ascii="Cambria Math" w:hAnsi="Cambria Math"/>
                    <w:lang w:val="en-US"/>
                  </w:rPr>
                  <m:t>x</m:t>
                </m:r>
                <m:ctrlPr>
                  <w:rPr>
                    <w:rFonts w:ascii="Cambria Math" w:hAnsi="Cambria Math"/>
                    <w:lang w:val="de-CH"/>
                  </w:rPr>
                </m:ctrlPr>
              </m:e>
              <m:sub>
                <m:r>
                  <w:rPr>
                    <w:rFonts w:ascii="Cambria Math" w:hAnsi="Cambria Math"/>
                    <w:lang w:val="en-US"/>
                  </w:rPr>
                  <m:t>i</m:t>
                </m:r>
                <m:r>
                  <m:rPr>
                    <m:sty m:val="p"/>
                  </m:rPr>
                  <w:rPr>
                    <w:rFonts w:ascii="Cambria Math" w:hAnsi="Cambria Math"/>
                    <w:lang w:val="fr-CH"/>
                  </w:rPr>
                  <m:t>,1</m:t>
                </m:r>
              </m:sub>
            </m:sSub>
            <m:r>
              <m:rPr>
                <m:sty m:val="p"/>
              </m:rPr>
              <w:rPr>
                <w:rFonts w:ascii="Cambria Math" w:hAnsi="Cambria Math"/>
                <w:lang w:val="fr-CH"/>
              </w:rPr>
              <m:t>-</m:t>
            </m:r>
            <m:sSub>
              <m:sSubPr>
                <m:ctrlPr>
                  <w:rPr>
                    <w:rFonts w:ascii="Cambria Math" w:hAnsi="Cambria Math"/>
                    <w:lang w:val="de-CH"/>
                  </w:rPr>
                </m:ctrlPr>
              </m:sSubPr>
              <m:e>
                <m:r>
                  <w:rPr>
                    <w:rFonts w:ascii="Cambria Math" w:hAnsi="Cambria Math"/>
                    <w:lang w:val="de-CH"/>
                  </w:rPr>
                  <m:t>x</m:t>
                </m:r>
              </m:e>
              <m:sub>
                <m:r>
                  <w:rPr>
                    <w:rFonts w:ascii="Cambria Math" w:hAnsi="Cambria Math"/>
                    <w:lang w:val="de-CH"/>
                  </w:rPr>
                  <m:t>i</m:t>
                </m:r>
                <m:r>
                  <m:rPr>
                    <m:sty m:val="p"/>
                  </m:rPr>
                  <w:rPr>
                    <w:rFonts w:ascii="Cambria Math" w:hAnsi="Cambria Math"/>
                    <w:lang w:val="fr-CH"/>
                  </w:rPr>
                  <m:t>,2</m:t>
                </m:r>
              </m:sub>
            </m:sSub>
            <m:r>
              <m:rPr>
                <m:sty m:val="p"/>
              </m:rPr>
              <w:rPr>
                <w:rFonts w:ascii="Cambria Math" w:hAnsi="Cambria Math"/>
                <w:lang w:val="fr-CH"/>
              </w:rPr>
              <m:t>|</m:t>
            </m:r>
          </m:e>
        </m:nary>
      </m:oMath>
      <w:r w:rsidR="008428A5" w:rsidRPr="00E13213">
        <w:rPr>
          <w:lang w:val="fr-CH"/>
        </w:rPr>
        <w:t xml:space="preserve">, </w:t>
      </w:r>
      <m:oMath>
        <m:d>
          <m:dPr>
            <m:ctrlPr>
              <w:rPr>
                <w:rFonts w:ascii="Cambria Math" w:hAnsi="Cambria Math"/>
                <w:lang w:val="en-US"/>
              </w:rPr>
            </m:ctrlPr>
          </m:dPr>
          <m:e>
            <m:d>
              <m:dPr>
                <m:begChr m:val="|"/>
                <m:endChr m:val="|"/>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fr-CH"/>
                  </w:rPr>
                  <m:t>-</m:t>
                </m:r>
                <m:r>
                  <m:rPr>
                    <m:sty m:val="b"/>
                  </m:rPr>
                  <w:rPr>
                    <w:rFonts w:ascii="Cambria Math" w:hAnsi="Cambria Math"/>
                    <w:color w:val="A6460F" w:themeColor="accent5"/>
                    <w:lang w:val="en-US"/>
                  </w:rPr>
                  <m:t>2</m:t>
                </m:r>
              </m:e>
            </m:d>
          </m:e>
        </m:d>
        <m:r>
          <m:rPr>
            <m:sty m:val="p"/>
          </m:rPr>
          <w:rPr>
            <w:rFonts w:ascii="Cambria Math" w:hAnsi="Cambria Math"/>
            <w:lang w:val="fr-CH"/>
          </w:rPr>
          <m:t xml:space="preserve">+ </m:t>
        </m:r>
        <m:d>
          <m:dPr>
            <m:ctrlPr>
              <w:rPr>
                <w:rFonts w:ascii="Cambria Math" w:hAnsi="Cambria Math"/>
                <w:lang w:val="en-US"/>
              </w:rPr>
            </m:ctrlPr>
          </m:dPr>
          <m:e>
            <m:d>
              <m:dPr>
                <m:begChr m:val="|"/>
                <m:endChr m:val="|"/>
                <m:ctrlPr>
                  <w:rPr>
                    <w:rFonts w:ascii="Cambria Math" w:hAnsi="Cambria Math"/>
                    <w:lang w:val="en-US"/>
                  </w:rPr>
                </m:ctrlPr>
              </m:dPr>
              <m:e>
                <m:r>
                  <m:rPr>
                    <m:sty m:val="b"/>
                  </m:rPr>
                  <w:rPr>
                    <w:rFonts w:ascii="Cambria Math" w:hAnsi="Cambria Math"/>
                    <w:color w:val="D98825" w:themeColor="accent4"/>
                    <w:lang w:val="en-US"/>
                  </w:rPr>
                  <m:t>1</m:t>
                </m:r>
                <m:r>
                  <m:rPr>
                    <m:sty m:val="p"/>
                  </m:rPr>
                  <w:rPr>
                    <w:rFonts w:ascii="Cambria Math" w:hAnsi="Cambria Math"/>
                    <w:lang w:val="fr-CH"/>
                  </w:rPr>
                  <m:t>-</m:t>
                </m:r>
                <m:r>
                  <m:rPr>
                    <m:sty m:val="b"/>
                  </m:rPr>
                  <w:rPr>
                    <w:rFonts w:ascii="Cambria Math" w:hAnsi="Cambria Math"/>
                    <w:color w:val="F2C12E" w:themeColor="accent3"/>
                    <w:lang w:val="en-US"/>
                  </w:rPr>
                  <m:t>2</m:t>
                </m:r>
              </m:e>
            </m:d>
          </m:e>
        </m:d>
        <m:r>
          <m:rPr>
            <m:sty m:val="p"/>
          </m:rPr>
          <w:rPr>
            <w:rFonts w:ascii="Cambria Math" w:hAnsi="Cambria Math"/>
            <w:lang w:val="fr-CH"/>
          </w:rPr>
          <m:t>=1+1=</m:t>
        </m:r>
        <m:r>
          <m:rPr>
            <m:sty m:val="b"/>
          </m:rPr>
          <w:rPr>
            <w:rFonts w:ascii="Cambria Math" w:hAnsi="Cambria Math"/>
            <w:lang w:val="en-US"/>
          </w:rPr>
          <m:t>2</m:t>
        </m:r>
      </m:oMath>
    </w:p>
    <w:p w14:paraId="1BC7FE8F" w14:textId="04E5922F" w:rsidR="00F022CE" w:rsidRPr="005A7329" w:rsidRDefault="00F022CE" w:rsidP="00E13213">
      <w:pPr>
        <w:spacing w:line="240" w:lineRule="auto"/>
        <w:rPr>
          <w:lang w:val="fr-CH"/>
        </w:rPr>
      </w:pPr>
      <w:proofErr w:type="spellStart"/>
      <w:r w:rsidRPr="00E13213">
        <w:rPr>
          <w:rStyle w:val="berschrift6Zchn"/>
          <w:lang w:val="fr-CH"/>
        </w:rPr>
        <w:t>Euclidean</w:t>
      </w:r>
      <w:proofErr w:type="spellEnd"/>
      <w:r w:rsidRPr="00E13213">
        <w:rPr>
          <w:rStyle w:val="berschrift6Zchn"/>
          <w:lang w:val="fr-CH"/>
        </w:rPr>
        <w:t xml:space="preserve"> </w:t>
      </w:r>
      <w:r w:rsidR="00D43FA3" w:rsidRPr="00E13213">
        <w:rPr>
          <w:rStyle w:val="berschrift6Zchn"/>
          <w:lang w:val="fr-CH"/>
        </w:rPr>
        <w:t>d</w:t>
      </w:r>
      <w:r w:rsidRPr="00E13213">
        <w:rPr>
          <w:rStyle w:val="berschrift6Zchn"/>
          <w:lang w:val="fr-CH"/>
        </w:rPr>
        <w:t>istance</w:t>
      </w:r>
      <w:r w:rsidR="00E13213" w:rsidRPr="005A7329">
        <w:rPr>
          <w:rStyle w:val="berschrift6Zchn"/>
          <w:lang w:val="fr-CH"/>
        </w:rPr>
        <w:br/>
      </w:r>
      <m:oMath>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d</m:t>
            </m:r>
          </m:e>
          <m:sub>
            <m:r>
              <m:rPr>
                <m:sty m:val="p"/>
              </m:rPr>
              <w:rPr>
                <w:rStyle w:val="Hervorhebung"/>
                <w:rFonts w:ascii="Cambria Math" w:hAnsi="Cambria Math"/>
                <w:color w:val="auto"/>
                <w:lang w:val="fr-CH"/>
              </w:rPr>
              <m:t>E</m:t>
            </m:r>
          </m:sub>
        </m:sSub>
        <m:d>
          <m:dPr>
            <m:ctrlPr>
              <w:rPr>
                <w:rStyle w:val="Hervorhebung"/>
                <w:rFonts w:ascii="Cambria Math" w:hAnsi="Cambria Math"/>
                <w:b w:val="0"/>
                <w:i w:val="0"/>
                <w:iCs/>
                <w:color w:val="auto"/>
              </w:rPr>
            </m:ctrlPr>
          </m:dPr>
          <m:e>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x</m:t>
                </m:r>
              </m:e>
              <m:sub>
                <m:r>
                  <m:rPr>
                    <m:sty m:val="p"/>
                  </m:rPr>
                  <w:rPr>
                    <w:rStyle w:val="Hervorhebung"/>
                    <w:rFonts w:ascii="Cambria Math" w:hAnsi="Cambria Math"/>
                    <w:color w:val="auto"/>
                    <w:lang w:val="fr-CH"/>
                  </w:rPr>
                  <m:t>1</m:t>
                </m:r>
              </m:sub>
            </m:sSub>
            <m:r>
              <m:rPr>
                <m:sty m:val="p"/>
              </m:rPr>
              <w:rPr>
                <w:rStyle w:val="Hervorhebung"/>
                <w:rFonts w:ascii="Cambria Math" w:hAnsi="Cambria Math"/>
                <w:color w:val="auto"/>
                <w:lang w:val="fr-CH"/>
              </w:rPr>
              <m:t xml:space="preserve">, </m:t>
            </m:r>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x</m:t>
                </m:r>
              </m:e>
              <m:sub>
                <m:r>
                  <m:rPr>
                    <m:sty m:val="p"/>
                  </m:rPr>
                  <w:rPr>
                    <w:rStyle w:val="Hervorhebung"/>
                    <w:rFonts w:ascii="Cambria Math" w:hAnsi="Cambria Math"/>
                    <w:color w:val="auto"/>
                    <w:lang w:val="fr-CH"/>
                  </w:rPr>
                  <m:t>2</m:t>
                </m:r>
              </m:sub>
            </m:sSub>
          </m:e>
        </m:d>
        <m:r>
          <m:rPr>
            <m:sty m:val="p"/>
          </m:rPr>
          <w:rPr>
            <w:rStyle w:val="Hervorhebung"/>
            <w:rFonts w:ascii="Cambria Math" w:hAnsi="Cambria Math"/>
            <w:color w:val="auto"/>
            <w:lang w:val="fr-CH"/>
          </w:rPr>
          <m:t>=</m:t>
        </m:r>
        <m:rad>
          <m:radPr>
            <m:degHide m:val="1"/>
            <m:ctrlPr>
              <w:rPr>
                <w:rFonts w:ascii="Cambria Math" w:hAnsi="Cambria Math"/>
                <w:lang w:val="en-US"/>
              </w:rPr>
            </m:ctrlPr>
          </m:radPr>
          <m:deg/>
          <m:e>
            <m:nary>
              <m:naryPr>
                <m:chr m:val="∑"/>
                <m:limLoc m:val="undOvr"/>
                <m:ctrlPr>
                  <w:rPr>
                    <w:rFonts w:ascii="Cambria Math" w:hAnsi="Cambria Math"/>
                    <w:lang w:val="en-US"/>
                  </w:rPr>
                </m:ctrlPr>
              </m:naryPr>
              <m:sub>
                <m:r>
                  <w:rPr>
                    <w:rFonts w:ascii="Cambria Math" w:hAnsi="Cambria Math"/>
                    <w:lang w:val="en-US"/>
                  </w:rPr>
                  <m:t>j</m:t>
                </m:r>
                <m:r>
                  <m:rPr>
                    <m:sty m:val="p"/>
                  </m:rPr>
                  <w:rPr>
                    <w:rFonts w:ascii="Cambria Math" w:hAnsi="Cambria Math"/>
                    <w:lang w:val="fr-CH"/>
                  </w:rPr>
                  <m:t>=1</m:t>
                </m:r>
              </m:sub>
              <m:sup>
                <m:r>
                  <w:rPr>
                    <w:rFonts w:ascii="Cambria Math" w:hAnsi="Cambria Math"/>
                    <w:lang w:val="en-US"/>
                  </w:rPr>
                  <m:t>i</m:t>
                </m:r>
                <m:r>
                  <m:rPr>
                    <m:sty m:val="p"/>
                  </m:rPr>
                  <w:rPr>
                    <w:rFonts w:ascii="Cambria Math" w:hAnsi="Cambria Math"/>
                    <w:lang w:val="fr-CH"/>
                  </w:rPr>
                  <m:t>=</m:t>
                </m:r>
                <m:r>
                  <w:rPr>
                    <w:rFonts w:ascii="Cambria Math" w:hAnsi="Cambria Math"/>
                    <w:lang w:val="en-US"/>
                  </w:rPr>
                  <m:t>p</m:t>
                </m:r>
              </m:sup>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lang w:val="fr-CH"/>
                              </w:rPr>
                              <m:t>,1</m:t>
                            </m:r>
                          </m:sub>
                        </m:sSub>
                        <m:r>
                          <m:rPr>
                            <m:sty m:val="p"/>
                          </m:rPr>
                          <w:rPr>
                            <w:rFonts w:ascii="Cambria Math" w:hAnsi="Cambria Math"/>
                            <w:lang w:val="fr-C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lang w:val="fr-CH"/>
                              </w:rPr>
                              <m:t>,2</m:t>
                            </m:r>
                          </m:sub>
                        </m:sSub>
                      </m:e>
                    </m:d>
                  </m:e>
                  <m:sup>
                    <m:r>
                      <m:rPr>
                        <m:sty m:val="p"/>
                      </m:rPr>
                      <w:rPr>
                        <w:rFonts w:ascii="Cambria Math" w:hAnsi="Cambria Math"/>
                        <w:lang w:val="fr-CH"/>
                      </w:rPr>
                      <m:t>2</m:t>
                    </m:r>
                  </m:sup>
                </m:sSup>
              </m:e>
            </m:nary>
          </m:e>
        </m:rad>
      </m:oMath>
      <w:r w:rsidR="008428A5" w:rsidRPr="00E13213">
        <w:rPr>
          <w:iCs/>
          <w:lang w:val="fr-CH"/>
        </w:rPr>
        <w:t>,</w:t>
      </w:r>
      <w:r w:rsidR="008428A5" w:rsidRPr="00E13213">
        <w:rPr>
          <w:lang w:val="fr-CH"/>
        </w:rPr>
        <w:t xml:space="preserve"> </w:t>
      </w:r>
      <m:oMath>
        <m:rad>
          <m:radPr>
            <m:degHide m:val="1"/>
            <m:ctrlPr>
              <w:rPr>
                <w:rFonts w:ascii="Cambria Math" w:eastAsiaTheme="minorEastAsia" w:hAnsi="Cambria Math"/>
                <w:lang w:val="en-US"/>
              </w:rPr>
            </m:ctrlPr>
          </m:radPr>
          <m:deg/>
          <m:e>
            <m:sSup>
              <m:sSupPr>
                <m:ctrlPr>
                  <w:rPr>
                    <w:rFonts w:ascii="Cambria Math" w:hAnsi="Cambria Math"/>
                    <w:lang w:val="en-US"/>
                  </w:rPr>
                </m:ctrlPr>
              </m:sSupPr>
              <m:e>
                <m:d>
                  <m:dPr>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fr-CH"/>
                      </w:rPr>
                      <m:t>-</m:t>
                    </m:r>
                    <m:r>
                      <m:rPr>
                        <m:sty m:val="b"/>
                      </m:rPr>
                      <w:rPr>
                        <w:rFonts w:ascii="Cambria Math" w:hAnsi="Cambria Math"/>
                        <w:color w:val="A6460F" w:themeColor="accent5"/>
                        <w:lang w:val="en-US"/>
                      </w:rPr>
                      <m:t>2</m:t>
                    </m:r>
                  </m:e>
                </m:d>
              </m:e>
              <m:sup>
                <m:r>
                  <m:rPr>
                    <m:sty m:val="p"/>
                  </m:rPr>
                  <w:rPr>
                    <w:rFonts w:ascii="Cambria Math" w:hAnsi="Cambria Math"/>
                    <w:lang w:val="fr-CH"/>
                  </w:rPr>
                  <m:t>2</m:t>
                </m:r>
              </m:sup>
            </m:sSup>
            <m:r>
              <m:rPr>
                <m:sty m:val="p"/>
              </m:rPr>
              <w:rPr>
                <w:rFonts w:ascii="Cambria Math" w:hAnsi="Cambria Math"/>
                <w:lang w:val="fr-CH"/>
              </w:rPr>
              <m:t>+</m:t>
            </m:r>
            <m:sSup>
              <m:sSupPr>
                <m:ctrlPr>
                  <w:rPr>
                    <w:rFonts w:ascii="Cambria Math" w:hAnsi="Cambria Math"/>
                    <w:lang w:val="en-US"/>
                  </w:rPr>
                </m:ctrlPr>
              </m:sSupPr>
              <m:e>
                <m:d>
                  <m:dPr>
                    <m:ctrlPr>
                      <w:rPr>
                        <w:rFonts w:ascii="Cambria Math" w:hAnsi="Cambria Math"/>
                        <w:lang w:val="en-US"/>
                      </w:rPr>
                    </m:ctrlPr>
                  </m:dPr>
                  <m:e>
                    <m:r>
                      <m:rPr>
                        <m:sty m:val="b"/>
                      </m:rPr>
                      <w:rPr>
                        <w:rFonts w:ascii="Cambria Math" w:hAnsi="Cambria Math"/>
                        <w:color w:val="D98825" w:themeColor="accent4"/>
                        <w:lang w:val="en-US"/>
                      </w:rPr>
                      <m:t>1</m:t>
                    </m:r>
                    <m:r>
                      <m:rPr>
                        <m:sty m:val="p"/>
                      </m:rPr>
                      <w:rPr>
                        <w:rFonts w:ascii="Cambria Math" w:hAnsi="Cambria Math"/>
                        <w:lang w:val="fr-CH"/>
                      </w:rPr>
                      <m:t>-</m:t>
                    </m:r>
                    <m:r>
                      <m:rPr>
                        <m:sty m:val="b"/>
                      </m:rPr>
                      <w:rPr>
                        <w:rFonts w:ascii="Cambria Math" w:hAnsi="Cambria Math"/>
                        <w:color w:val="F2C12E" w:themeColor="accent3"/>
                        <w:lang w:val="en-US"/>
                      </w:rPr>
                      <m:t>2</m:t>
                    </m:r>
                  </m:e>
                </m:d>
              </m:e>
              <m:sup>
                <m:r>
                  <m:rPr>
                    <m:sty m:val="p"/>
                  </m:rPr>
                  <w:rPr>
                    <w:rFonts w:ascii="Cambria Math" w:hAnsi="Cambria Math"/>
                    <w:lang w:val="fr-CH"/>
                  </w:rPr>
                  <m:t>2</m:t>
                </m:r>
              </m:sup>
            </m:sSup>
          </m:e>
        </m:rad>
        <m:r>
          <m:rPr>
            <m:sty m:val="p"/>
          </m:rPr>
          <w:rPr>
            <w:rFonts w:ascii="Cambria Math" w:hAnsi="Cambria Math"/>
            <w:lang w:val="fr-CH"/>
          </w:rPr>
          <m:t>=</m:t>
        </m:r>
        <m:rad>
          <m:radPr>
            <m:degHide m:val="1"/>
            <m:ctrlPr>
              <w:rPr>
                <w:rFonts w:ascii="Cambria Math" w:eastAsiaTheme="minorEastAsia" w:hAnsi="Cambria Math"/>
                <w:b/>
                <w:bCs/>
                <w:lang w:val="en-US"/>
              </w:rPr>
            </m:ctrlPr>
          </m:radPr>
          <m:deg/>
          <m:e>
            <m:r>
              <m:rPr>
                <m:sty m:val="b"/>
              </m:rPr>
              <w:rPr>
                <w:rFonts w:ascii="Cambria Math" w:hAnsi="Cambria Math"/>
                <w:lang w:val="en-US"/>
              </w:rPr>
              <m:t>2</m:t>
            </m:r>
          </m:e>
        </m:rad>
      </m:oMath>
    </w:p>
    <w:p w14:paraId="086FA6DA" w14:textId="3FE6660B" w:rsidR="00CA5728" w:rsidRPr="00CC4029" w:rsidRDefault="00CA5728" w:rsidP="00E13213">
      <w:pPr>
        <w:spacing w:line="240" w:lineRule="auto"/>
        <w:rPr>
          <w:lang w:val="en-US"/>
        </w:rPr>
      </w:pPr>
      <w:proofErr w:type="spellStart"/>
      <w:r w:rsidRPr="00E13213">
        <w:rPr>
          <w:rStyle w:val="berschrift6Zchn"/>
        </w:rPr>
        <w:t>Minkowsky</w:t>
      </w:r>
      <w:proofErr w:type="spellEnd"/>
      <w:r w:rsidRPr="00E13213">
        <w:rPr>
          <w:rStyle w:val="berschrift6Zchn"/>
        </w:rPr>
        <w:t xml:space="preserve"> </w:t>
      </w:r>
      <w:r w:rsidR="00D43FA3" w:rsidRPr="00E13213">
        <w:rPr>
          <w:rStyle w:val="berschrift6Zchn"/>
        </w:rPr>
        <w:t>d</w:t>
      </w:r>
      <w:r w:rsidRPr="00E13213">
        <w:rPr>
          <w:rStyle w:val="berschrift6Zchn"/>
        </w:rPr>
        <w:t>istance:</w:t>
      </w:r>
      <w:r w:rsidR="00E13213" w:rsidRPr="00E13213">
        <w:rPr>
          <w:rStyle w:val="berschrift6Zchn"/>
        </w:rPr>
        <w:br/>
      </w:r>
      <m:oMath>
        <m:sSub>
          <m:sSubPr>
            <m:ctrlPr>
              <w:rPr>
                <w:rFonts w:ascii="Cambria Math" w:hAnsi="Cambria Math"/>
                <w:bCs/>
              </w:rPr>
            </m:ctrlPr>
          </m:sSubPr>
          <m:e>
            <m:r>
              <w:rPr>
                <w:rFonts w:ascii="Cambria Math" w:hAnsi="Cambria Math"/>
              </w:rPr>
              <m:t>d</m:t>
            </m:r>
          </m:e>
          <m:sub>
            <m:r>
              <w:rPr>
                <w:rFonts w:ascii="Cambria Math" w:hAnsi="Cambria Math"/>
              </w:rPr>
              <m:t>MK</m:t>
            </m:r>
          </m:sub>
        </m:sSub>
        <m:d>
          <m:dPr>
            <m:ctrlPr>
              <w:rPr>
                <w:rFonts w:ascii="Cambria Math" w:hAnsi="Cambria Math"/>
                <w:bCs/>
              </w:rPr>
            </m:ctrlPr>
          </m:dPr>
          <m:e>
            <m:sSub>
              <m:sSubPr>
                <m:ctrlPr>
                  <w:rPr>
                    <w:rFonts w:ascii="Cambria Math" w:hAnsi="Cambria Math"/>
                    <w:b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bCs/>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sSup>
          <m:sSupPr>
            <m:ctrlPr>
              <w:rPr>
                <w:rFonts w:ascii="Cambria Math" w:hAnsi="Cambria Math"/>
                <w:bCs/>
              </w:rPr>
            </m:ctrlPr>
          </m:sSupPr>
          <m:e>
            <m:d>
              <m:dPr>
                <m:ctrlPr>
                  <w:rPr>
                    <w:rFonts w:ascii="Cambria Math" w:hAnsi="Cambria Math"/>
                    <w:bCs/>
                  </w:rPr>
                </m:ctrlPr>
              </m:dPr>
              <m:e>
                <m:nary>
                  <m:naryPr>
                    <m:chr m:val="∑"/>
                    <m:limLoc m:val="undOvr"/>
                    <m:ctrlPr>
                      <w:rPr>
                        <w:rFonts w:ascii="Cambria Math" w:eastAsiaTheme="minorEastAsia" w:hAnsi="Cambria Math"/>
                        <w:bCs/>
                      </w:rPr>
                    </m:ctrlPr>
                  </m:naryPr>
                  <m:sub>
                    <m:r>
                      <w:rPr>
                        <w:rFonts w:ascii="Cambria Math" w:hAnsi="Cambria Math"/>
                      </w:rPr>
                      <m:t>i</m:t>
                    </m:r>
                    <m:r>
                      <m:rPr>
                        <m:sty m:val="p"/>
                      </m:rPr>
                      <w:rPr>
                        <w:rFonts w:ascii="Cambria Math" w:hAnsi="Cambria Math"/>
                      </w:rPr>
                      <m:t>=1</m:t>
                    </m:r>
                  </m:sub>
                  <m:sup>
                    <m:r>
                      <w:rPr>
                        <w:rFonts w:ascii="Cambria Math" w:hAnsi="Cambria Math"/>
                      </w:rPr>
                      <m:t>p</m:t>
                    </m:r>
                  </m:sup>
                  <m:e>
                    <m:d>
                      <m:dPr>
                        <m:ctrlPr>
                          <w:rPr>
                            <w:rFonts w:ascii="Cambria Math" w:hAnsi="Cambria Math"/>
                            <w:bCs/>
                          </w:rPr>
                        </m:ctrlPr>
                      </m:dPr>
                      <m:e>
                        <m:sSup>
                          <m:sSupPr>
                            <m:ctrlPr>
                              <w:rPr>
                                <w:rFonts w:ascii="Cambria Math" w:hAnsi="Cambria Math"/>
                                <w:bCs/>
                              </w:rPr>
                            </m:ctrlPr>
                          </m:sSupPr>
                          <m:e>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rPr>
                                      <m:t>,2</m:t>
                                    </m:r>
                                  </m:sub>
                                </m:sSub>
                              </m:e>
                            </m:d>
                          </m:e>
                          <m:sup>
                            <m:r>
                              <w:rPr>
                                <w:rFonts w:ascii="Cambria Math" w:hAnsi="Cambria Math"/>
                              </w:rPr>
                              <m:t>p</m:t>
                            </m:r>
                          </m:sup>
                        </m:sSup>
                      </m:e>
                    </m:d>
                  </m:e>
                </m:nary>
              </m:e>
            </m:d>
          </m:e>
          <m:sup>
            <m:f>
              <m:fPr>
                <m:ctrlPr>
                  <w:rPr>
                    <w:rFonts w:ascii="Cambria Math" w:hAnsi="Cambria Math"/>
                    <w:bCs/>
                  </w:rPr>
                </m:ctrlPr>
              </m:fPr>
              <m:num>
                <m:r>
                  <m:rPr>
                    <m:sty m:val="p"/>
                  </m:rPr>
                  <w:rPr>
                    <w:rFonts w:ascii="Cambria Math" w:hAnsi="Cambria Math"/>
                  </w:rPr>
                  <m:t>1</m:t>
                </m:r>
              </m:num>
              <m:den>
                <m:r>
                  <w:rPr>
                    <w:rFonts w:ascii="Cambria Math" w:hAnsi="Cambria Math"/>
                  </w:rPr>
                  <m:t>p</m:t>
                </m:r>
              </m:den>
            </m:f>
          </m:sup>
        </m:sSup>
      </m:oMath>
      <w:r w:rsidR="008428A5" w:rsidRPr="008428A5">
        <w:rPr>
          <w:bCs/>
          <w:iCs/>
        </w:rPr>
        <w:t>,</w:t>
      </w:r>
      <w:r w:rsidR="008428A5">
        <w:rPr>
          <w:bCs/>
        </w:rPr>
        <w:t xml:space="preserve"> </w:t>
      </w:r>
      <m:oMath>
        <m:sSup>
          <m:sSupPr>
            <m:ctrlPr>
              <w:rPr>
                <w:rFonts w:ascii="Cambria Math" w:hAnsi="Cambria Math"/>
                <w:lang w:val="en-US"/>
              </w:rPr>
            </m:ctrlPr>
          </m:sSupPr>
          <m:e>
            <m:d>
              <m:dPr>
                <m:ctrlPr>
                  <w:rPr>
                    <w:rFonts w:ascii="Cambria Math" w:hAnsi="Cambria Math"/>
                    <w:lang w:val="en-US"/>
                  </w:rPr>
                </m:ctrlPr>
              </m:dPr>
              <m:e>
                <m:sSup>
                  <m:sSupPr>
                    <m:ctrlPr>
                      <w:rPr>
                        <w:rFonts w:ascii="Cambria Math" w:hAnsi="Cambria Math"/>
                        <w:lang w:val="en-US"/>
                      </w:rPr>
                    </m:ctrlPr>
                  </m:sSupPr>
                  <m:e>
                    <m:d>
                      <m:dPr>
                        <m:begChr m:val="|"/>
                        <m:endChr m:val="|"/>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en-US"/>
                          </w:rPr>
                          <m:t>-</m:t>
                        </m:r>
                        <m:r>
                          <m:rPr>
                            <m:sty m:val="b"/>
                          </m:rPr>
                          <w:rPr>
                            <w:rFonts w:ascii="Cambria Math" w:hAnsi="Cambria Math"/>
                            <w:color w:val="A6460F" w:themeColor="accent5"/>
                            <w:lang w:val="en-US"/>
                          </w:rPr>
                          <m:t>2</m:t>
                        </m:r>
                      </m:e>
                    </m:d>
                  </m:e>
                  <m:sup>
                    <m:r>
                      <m:rPr>
                        <m:sty m:val="b"/>
                      </m:rPr>
                      <w:rPr>
                        <w:rFonts w:ascii="Cambria Math" w:hAnsi="Cambria Math"/>
                        <w:color w:val="BFBC8A" w:themeColor="accent2"/>
                        <w:lang w:val="en-US"/>
                      </w:rPr>
                      <m:t>2</m:t>
                    </m:r>
                  </m:sup>
                </m:sSup>
                <m:r>
                  <m:rPr>
                    <m:sty m:val="p"/>
                  </m:rPr>
                  <w:rPr>
                    <w:rFonts w:ascii="Cambria Math" w:hAnsi="Cambria Math"/>
                    <w:lang w:val="en-US"/>
                  </w:rPr>
                  <m:t>+</m:t>
                </m:r>
                <m:sSup>
                  <m:sSupPr>
                    <m:ctrlPr>
                      <w:rPr>
                        <w:rFonts w:ascii="Cambria Math" w:hAnsi="Cambria Math"/>
                        <w:bCs/>
                        <w:lang w:val="en-US"/>
                      </w:rPr>
                    </m:ctrlPr>
                  </m:sSupPr>
                  <m:e>
                    <m:d>
                      <m:dPr>
                        <m:begChr m:val="|"/>
                        <m:endChr m:val="|"/>
                        <m:ctrlPr>
                          <w:rPr>
                            <w:rFonts w:ascii="Cambria Math" w:hAnsi="Cambria Math"/>
                            <w:bCs/>
                            <w:lang w:val="en-US"/>
                          </w:rPr>
                        </m:ctrlPr>
                      </m:dPr>
                      <m:e>
                        <m:r>
                          <m:rPr>
                            <m:sty m:val="b"/>
                          </m:rPr>
                          <w:rPr>
                            <w:rFonts w:ascii="Cambria Math" w:hAnsi="Cambria Math"/>
                            <w:color w:val="D98825" w:themeColor="accent4"/>
                            <w:lang w:val="en-US"/>
                          </w:rPr>
                          <m:t>1</m:t>
                        </m:r>
                        <m:r>
                          <m:rPr>
                            <m:sty m:val="p"/>
                          </m:rPr>
                          <w:rPr>
                            <w:rFonts w:ascii="Cambria Math" w:hAnsi="Cambria Math"/>
                            <w:lang w:val="en-US"/>
                          </w:rPr>
                          <m:t>-</m:t>
                        </m:r>
                        <m:r>
                          <m:rPr>
                            <m:sty m:val="b"/>
                          </m:rPr>
                          <w:rPr>
                            <w:rFonts w:ascii="Cambria Math" w:hAnsi="Cambria Math"/>
                            <w:color w:val="F2C12E" w:themeColor="accent3"/>
                            <w:lang w:val="en-US"/>
                          </w:rPr>
                          <m:t>2</m:t>
                        </m:r>
                      </m:e>
                    </m:d>
                  </m:e>
                  <m:sup>
                    <m:r>
                      <m:rPr>
                        <m:sty m:val="b"/>
                      </m:rPr>
                      <w:rPr>
                        <w:rFonts w:ascii="Cambria Math" w:hAnsi="Cambria Math"/>
                        <w:color w:val="BFBC8A" w:themeColor="accent2"/>
                        <w:lang w:val="en-US"/>
                      </w:rPr>
                      <m:t>2</m:t>
                    </m:r>
                  </m:sup>
                </m:sSup>
              </m:e>
            </m:d>
          </m:e>
          <m:sup>
            <m:f>
              <m:fPr>
                <m:ctrlPr>
                  <w:rPr>
                    <w:rFonts w:ascii="Cambria Math" w:hAnsi="Cambria Math"/>
                    <w:lang w:val="en-US"/>
                  </w:rPr>
                </m:ctrlPr>
              </m:fPr>
              <m:num>
                <m:r>
                  <m:rPr>
                    <m:sty m:val="p"/>
                  </m:rPr>
                  <w:rPr>
                    <w:rFonts w:ascii="Cambria Math" w:hAnsi="Cambria Math"/>
                    <w:lang w:val="en-US"/>
                  </w:rPr>
                  <m:t>1</m:t>
                </m:r>
              </m:num>
              <m:den>
                <m:r>
                  <m:rPr>
                    <m:sty m:val="b"/>
                  </m:rPr>
                  <w:rPr>
                    <w:rFonts w:ascii="Cambria Math" w:hAnsi="Cambria Math"/>
                    <w:color w:val="BFBC8A" w:themeColor="accent2"/>
                    <w:lang w:val="en-US"/>
                  </w:rPr>
                  <m:t>2</m:t>
                </m:r>
              </m:den>
            </m:f>
          </m:sup>
        </m:sSup>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2</m:t>
            </m:r>
          </m:e>
          <m:sup>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2</m:t>
                </m:r>
              </m:den>
            </m:f>
          </m:sup>
        </m:sSup>
        <m:r>
          <m:rPr>
            <m:sty m:val="p"/>
          </m:rPr>
          <w:rPr>
            <w:rFonts w:ascii="Cambria Math" w:hAnsi="Cambria Math"/>
            <w:lang w:val="en-US"/>
          </w:rPr>
          <m:t>=</m:t>
        </m:r>
        <m:rad>
          <m:radPr>
            <m:degHide m:val="1"/>
            <m:ctrlPr>
              <w:rPr>
                <w:rFonts w:ascii="Cambria Math" w:eastAsiaTheme="minorEastAsia" w:hAnsi="Cambria Math"/>
                <w:b/>
                <w:bCs/>
                <w:lang w:val="en-US"/>
              </w:rPr>
            </m:ctrlPr>
          </m:radPr>
          <m:deg/>
          <m:e>
            <m:r>
              <m:rPr>
                <m:sty m:val="b"/>
              </m:rPr>
              <w:rPr>
                <w:rFonts w:ascii="Cambria Math" w:hAnsi="Cambria Math"/>
                <w:lang w:val="en-US"/>
              </w:rPr>
              <m:t>2</m:t>
            </m:r>
          </m:e>
        </m:rad>
      </m:oMath>
    </w:p>
    <w:p w14:paraId="7F049BB5" w14:textId="77777777" w:rsidR="00A96D20" w:rsidRDefault="00A96D20" w:rsidP="00317095">
      <w:pPr>
        <w:rPr>
          <w:b/>
          <w:bCs/>
          <w:color w:val="FF0000"/>
          <w:lang w:val="en-US"/>
        </w:rPr>
      </w:pPr>
    </w:p>
    <w:p w14:paraId="27ABC237" w14:textId="225A4680" w:rsidR="00043D2C" w:rsidRDefault="00043D2C" w:rsidP="00043D2C">
      <w:pPr>
        <w:pStyle w:val="berschrift2"/>
        <w:rPr>
          <w:lang w:val="en-US"/>
        </w:rPr>
      </w:pPr>
      <w:r>
        <w:rPr>
          <w:lang w:val="en-US"/>
        </w:rPr>
        <w:t>Na</w:t>
      </w:r>
      <w:r w:rsidR="00BD2022">
        <w:rPr>
          <w:lang w:val="en-US"/>
        </w:rPr>
        <w:t>ï</w:t>
      </w:r>
      <w:r>
        <w:rPr>
          <w:lang w:val="en-US"/>
        </w:rPr>
        <w:t>ve Bayes Classifier</w:t>
      </w:r>
    </w:p>
    <w:p w14:paraId="0D623177" w14:textId="3F563F21" w:rsidR="00BD2022" w:rsidRPr="00BD2022" w:rsidRDefault="006C0458" w:rsidP="00BD2022">
      <w:pPr>
        <w:rPr>
          <w:lang w:val="en-US"/>
        </w:rPr>
      </w:pPr>
      <w:r>
        <w:rPr>
          <w:lang w:val="en-US"/>
        </w:rPr>
        <w:t>Naïve Bayes is a generative method for classification</w:t>
      </w:r>
      <w:r w:rsidR="00C43450">
        <w:rPr>
          <w:lang w:val="en-US"/>
        </w:rPr>
        <w:t xml:space="preserve"> </w:t>
      </w:r>
      <w:r w:rsidR="00C43450" w:rsidRPr="00C43450">
        <w:rPr>
          <w:rStyle w:val="ZustzlicherHinweisZchn"/>
        </w:rPr>
        <w:t>(it generates something)</w:t>
      </w:r>
      <w:r w:rsidR="007C6A20">
        <w:rPr>
          <w:lang w:val="en-US"/>
        </w:rPr>
        <w:t xml:space="preserve"> based on Bayes’ Theorem</w:t>
      </w:r>
      <w:r w:rsidR="00C56FDB">
        <w:rPr>
          <w:lang w:val="en-US"/>
        </w:rPr>
        <w:t xml:space="preserve"> </w:t>
      </w:r>
      <w:r w:rsidR="00C56FDB" w:rsidRPr="00C56FDB">
        <w:rPr>
          <w:b/>
          <w:bCs/>
          <w:color w:val="FF0000"/>
          <w:lang w:val="en-US"/>
        </w:rPr>
        <w:t xml:space="preserve">(See page </w:t>
      </w:r>
      <w:proofErr w:type="spellStart"/>
      <w:r w:rsidR="00C56FDB" w:rsidRPr="00C56FDB">
        <w:rPr>
          <w:b/>
          <w:bCs/>
          <w:color w:val="FF0000"/>
          <w:lang w:val="en-US"/>
        </w:rPr>
        <w:t>xy</w:t>
      </w:r>
      <w:proofErr w:type="spellEnd"/>
      <w:r w:rsidR="00C56FDB" w:rsidRPr="00C56FDB">
        <w:rPr>
          <w:b/>
          <w:bCs/>
          <w:color w:val="FF0000"/>
          <w:lang w:val="en-US"/>
        </w:rPr>
        <w:t>)</w:t>
      </w:r>
      <w:r w:rsidR="00C56FDB">
        <w:rPr>
          <w:lang w:val="en-US"/>
        </w:rPr>
        <w:t>.</w:t>
      </w:r>
      <w:r w:rsidR="00912D02">
        <w:rPr>
          <w:lang w:val="en-US"/>
        </w:rPr>
        <w:t xml:space="preserve"> It assumes that </w:t>
      </w:r>
      <w:r w:rsidR="00912D02" w:rsidRPr="00023ED7">
        <w:rPr>
          <w:rStyle w:val="Hervorhebung"/>
        </w:rPr>
        <w:t>all the features that predict the target value are independent</w:t>
      </w:r>
      <w:r w:rsidR="00912D02">
        <w:rPr>
          <w:lang w:val="en-US"/>
        </w:rPr>
        <w:t>.</w:t>
      </w:r>
      <w:r w:rsidR="00F23E65">
        <w:rPr>
          <w:lang w:val="en-US"/>
        </w:rPr>
        <w:t xml:space="preserve"> It describes the </w:t>
      </w:r>
      <w:r w:rsidR="00F23E65" w:rsidRPr="00023ED7">
        <w:rPr>
          <w:rStyle w:val="Hervorhebung"/>
        </w:rPr>
        <w:t>probability of an event based on a prior knowledge</w:t>
      </w:r>
      <w:r w:rsidR="00F23E65">
        <w:rPr>
          <w:lang w:val="en-US"/>
        </w:rPr>
        <w:t xml:space="preserve"> of conditions.</w:t>
      </w:r>
    </w:p>
    <w:p w14:paraId="22AB4F41" w14:textId="31A7517F" w:rsidR="00F76231" w:rsidRDefault="00F76231" w:rsidP="00BD2022">
      <w:pPr>
        <w:rPr>
          <w:lang w:val="en-US"/>
        </w:rPr>
      </w:pPr>
      <w:r>
        <w:rPr>
          <w:lang w:val="en-US"/>
        </w:rPr>
        <w:t>Naïve Bayes is good when the dataset is small and there is no training phase.</w:t>
      </w:r>
      <w:r w:rsidR="002556C8">
        <w:rPr>
          <w:lang w:val="en-US"/>
        </w:rPr>
        <w:t xml:space="preserve"> It is used extensively when data contains categorical features but not much used in numerical features.</w:t>
      </w:r>
    </w:p>
    <w:tbl>
      <w:tblPr>
        <w:tblStyle w:val="Tabellenraster"/>
        <w:tblpPr w:leftFromText="141" w:rightFromText="141" w:vertAnchor="text" w:horzAnchor="margin" w:tblpXSpec="right" w:tblpY="55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2"/>
        <w:gridCol w:w="2696"/>
        <w:gridCol w:w="757"/>
      </w:tblGrid>
      <w:tr w:rsidR="009121A4" w14:paraId="51F7E953" w14:textId="77777777" w:rsidTr="009121A4">
        <w:tc>
          <w:tcPr>
            <w:tcW w:w="0" w:type="auto"/>
          </w:tcPr>
          <w:p w14:paraId="00C1AEA0" w14:textId="77777777" w:rsidR="009121A4" w:rsidRPr="00AC4F27" w:rsidRDefault="009121A4" w:rsidP="009121A4">
            <w:pPr>
              <w:rPr>
                <w:rStyle w:val="Hervorhebung"/>
              </w:rPr>
            </w:pPr>
            <w:r>
              <w:rPr>
                <w:rStyle w:val="Hervorhebung"/>
              </w:rPr>
              <w:t>n</w:t>
            </w:r>
            <w:r w:rsidRPr="00AC4F27">
              <w:rPr>
                <w:rStyle w:val="Hervorhebung"/>
              </w:rPr>
              <w:t>r.</w:t>
            </w:r>
          </w:p>
        </w:tc>
        <w:tc>
          <w:tcPr>
            <w:tcW w:w="0" w:type="auto"/>
          </w:tcPr>
          <w:p w14:paraId="2154E9BF" w14:textId="77777777" w:rsidR="009121A4" w:rsidRPr="00AC4F27" w:rsidRDefault="009121A4" w:rsidP="009121A4">
            <w:pPr>
              <w:rPr>
                <w:rStyle w:val="Hervorhebung"/>
              </w:rPr>
            </w:pPr>
            <w:r w:rsidRPr="00AC4F27">
              <w:rPr>
                <w:rStyle w:val="Hervorhebung"/>
              </w:rPr>
              <w:t>email header</w:t>
            </w:r>
          </w:p>
        </w:tc>
        <w:tc>
          <w:tcPr>
            <w:tcW w:w="0" w:type="auto"/>
          </w:tcPr>
          <w:p w14:paraId="51981203" w14:textId="77777777" w:rsidR="009121A4" w:rsidRPr="00AC4F27" w:rsidRDefault="009121A4" w:rsidP="009121A4">
            <w:pPr>
              <w:rPr>
                <w:rStyle w:val="Hervorhebung"/>
              </w:rPr>
            </w:pPr>
            <w:r w:rsidRPr="00AC4F27">
              <w:rPr>
                <w:rStyle w:val="Hervorhebung"/>
              </w:rPr>
              <w:t>spam</w:t>
            </w:r>
          </w:p>
        </w:tc>
      </w:tr>
      <w:tr w:rsidR="009121A4" w14:paraId="04C93A32" w14:textId="77777777" w:rsidTr="009121A4">
        <w:tc>
          <w:tcPr>
            <w:tcW w:w="0" w:type="auto"/>
          </w:tcPr>
          <w:p w14:paraId="2EBEEA6C" w14:textId="77777777" w:rsidR="009121A4" w:rsidRDefault="009121A4" w:rsidP="009121A4">
            <w:pPr>
              <w:rPr>
                <w:lang w:val="en-US"/>
              </w:rPr>
            </w:pPr>
            <w:r>
              <w:rPr>
                <w:lang w:val="en-US"/>
              </w:rPr>
              <w:t>1</w:t>
            </w:r>
          </w:p>
        </w:tc>
        <w:tc>
          <w:tcPr>
            <w:tcW w:w="0" w:type="auto"/>
          </w:tcPr>
          <w:p w14:paraId="6D33FFD5" w14:textId="77777777" w:rsidR="009121A4" w:rsidRDefault="009121A4" w:rsidP="009121A4">
            <w:pPr>
              <w:rPr>
                <w:lang w:val="en-US"/>
              </w:rPr>
            </w:pPr>
            <w:r w:rsidRPr="00AC4F27">
              <w:rPr>
                <w:b/>
                <w:bCs/>
                <w:i/>
                <w:iCs/>
                <w:color w:val="8B9654" w:themeColor="accent6"/>
                <w:lang w:val="en-US"/>
              </w:rPr>
              <w:t>Hurry</w:t>
            </w:r>
            <w:r w:rsidRPr="00AC4F27">
              <w:rPr>
                <w:color w:val="8B9654" w:themeColor="accent6"/>
                <w:lang w:val="en-US"/>
              </w:rPr>
              <w:t xml:space="preserve"> </w:t>
            </w:r>
            <w:r w:rsidRPr="00426DDF">
              <w:rPr>
                <w:color w:val="A6460F" w:themeColor="accent5"/>
                <w:lang w:val="en-US"/>
              </w:rPr>
              <w:t xml:space="preserve">Sale </w:t>
            </w:r>
            <w:r w:rsidRPr="00426DDF">
              <w:rPr>
                <w:color w:val="D98825" w:themeColor="accent4"/>
                <w:lang w:val="en-US"/>
              </w:rPr>
              <w:t>Tomorrow</w:t>
            </w:r>
          </w:p>
        </w:tc>
        <w:tc>
          <w:tcPr>
            <w:tcW w:w="0" w:type="auto"/>
          </w:tcPr>
          <w:p w14:paraId="7EEA7CF8" w14:textId="77777777" w:rsidR="009121A4" w:rsidRDefault="009121A4" w:rsidP="009121A4">
            <w:pPr>
              <w:rPr>
                <w:lang w:val="en-US"/>
              </w:rPr>
            </w:pPr>
            <w:r>
              <w:rPr>
                <w:lang w:val="en-US"/>
              </w:rPr>
              <w:t>1</w:t>
            </w:r>
          </w:p>
        </w:tc>
      </w:tr>
      <w:tr w:rsidR="009121A4" w14:paraId="68EA4622" w14:textId="77777777" w:rsidTr="009121A4">
        <w:tc>
          <w:tcPr>
            <w:tcW w:w="0" w:type="auto"/>
          </w:tcPr>
          <w:p w14:paraId="36CA4CA2" w14:textId="77777777" w:rsidR="009121A4" w:rsidRDefault="009121A4" w:rsidP="009121A4">
            <w:pPr>
              <w:rPr>
                <w:lang w:val="en-US"/>
              </w:rPr>
            </w:pPr>
            <w:r>
              <w:rPr>
                <w:lang w:val="en-US"/>
              </w:rPr>
              <w:t>2</w:t>
            </w:r>
          </w:p>
        </w:tc>
        <w:tc>
          <w:tcPr>
            <w:tcW w:w="0" w:type="auto"/>
          </w:tcPr>
          <w:p w14:paraId="09EAACBC" w14:textId="77777777" w:rsidR="009121A4" w:rsidRDefault="009121A4" w:rsidP="009121A4">
            <w:pPr>
              <w:rPr>
                <w:lang w:val="en-US"/>
              </w:rPr>
            </w:pPr>
            <w:r w:rsidRPr="00426DDF">
              <w:rPr>
                <w:color w:val="F2C12E" w:themeColor="accent3"/>
                <w:lang w:val="en-US"/>
              </w:rPr>
              <w:t xml:space="preserve">Rain </w:t>
            </w:r>
            <w:r w:rsidRPr="00426DDF">
              <w:rPr>
                <w:color w:val="D98825" w:themeColor="accent4"/>
                <w:lang w:val="en-US"/>
              </w:rPr>
              <w:t>tomorrow</w:t>
            </w:r>
          </w:p>
        </w:tc>
        <w:tc>
          <w:tcPr>
            <w:tcW w:w="0" w:type="auto"/>
          </w:tcPr>
          <w:p w14:paraId="0AF15F86" w14:textId="77777777" w:rsidR="009121A4" w:rsidRDefault="009121A4" w:rsidP="009121A4">
            <w:pPr>
              <w:rPr>
                <w:lang w:val="en-US"/>
              </w:rPr>
            </w:pPr>
            <w:r>
              <w:rPr>
                <w:lang w:val="en-US"/>
              </w:rPr>
              <w:t>0</w:t>
            </w:r>
          </w:p>
        </w:tc>
      </w:tr>
      <w:tr w:rsidR="009121A4" w14:paraId="08C62460" w14:textId="77777777" w:rsidTr="009121A4">
        <w:tc>
          <w:tcPr>
            <w:tcW w:w="0" w:type="auto"/>
          </w:tcPr>
          <w:p w14:paraId="7E9177DD" w14:textId="77777777" w:rsidR="009121A4" w:rsidRDefault="009121A4" w:rsidP="009121A4">
            <w:pPr>
              <w:rPr>
                <w:lang w:val="en-US"/>
              </w:rPr>
            </w:pPr>
            <w:r>
              <w:rPr>
                <w:lang w:val="en-US"/>
              </w:rPr>
              <w:t>3</w:t>
            </w:r>
          </w:p>
        </w:tc>
        <w:tc>
          <w:tcPr>
            <w:tcW w:w="0" w:type="auto"/>
          </w:tcPr>
          <w:p w14:paraId="2DB0609B" w14:textId="77777777" w:rsidR="009121A4" w:rsidRDefault="009121A4" w:rsidP="009121A4">
            <w:pPr>
              <w:rPr>
                <w:lang w:val="en-US"/>
              </w:rPr>
            </w:pPr>
            <w:r w:rsidRPr="00426DDF">
              <w:rPr>
                <w:color w:val="A6460F" w:themeColor="accent5"/>
                <w:lang w:val="en-US"/>
              </w:rPr>
              <w:t xml:space="preserve">Sale </w:t>
            </w:r>
            <w:r w:rsidRPr="00426DDF">
              <w:rPr>
                <w:color w:val="14394C" w:themeColor="accent1"/>
                <w:lang w:val="en-US"/>
              </w:rPr>
              <w:t xml:space="preserve">price </w:t>
            </w:r>
            <w:r w:rsidRPr="00426DDF">
              <w:rPr>
                <w:color w:val="D98825" w:themeColor="accent4"/>
                <w:lang w:val="en-US"/>
              </w:rPr>
              <w:t>tomorrow</w:t>
            </w:r>
          </w:p>
        </w:tc>
        <w:tc>
          <w:tcPr>
            <w:tcW w:w="0" w:type="auto"/>
          </w:tcPr>
          <w:p w14:paraId="6276F5F2" w14:textId="77777777" w:rsidR="009121A4" w:rsidRDefault="009121A4" w:rsidP="009121A4">
            <w:pPr>
              <w:rPr>
                <w:lang w:val="en-US"/>
              </w:rPr>
            </w:pPr>
            <w:r>
              <w:rPr>
                <w:lang w:val="en-US"/>
              </w:rPr>
              <w:t>1</w:t>
            </w:r>
          </w:p>
        </w:tc>
      </w:tr>
      <w:tr w:rsidR="009121A4" w14:paraId="423229F0" w14:textId="77777777" w:rsidTr="009121A4">
        <w:tc>
          <w:tcPr>
            <w:tcW w:w="0" w:type="auto"/>
          </w:tcPr>
          <w:p w14:paraId="346E3A16" w14:textId="77777777" w:rsidR="009121A4" w:rsidRDefault="009121A4" w:rsidP="009121A4">
            <w:pPr>
              <w:rPr>
                <w:lang w:val="en-US"/>
              </w:rPr>
            </w:pPr>
            <w:r>
              <w:rPr>
                <w:lang w:val="en-US"/>
              </w:rPr>
              <w:t>4</w:t>
            </w:r>
          </w:p>
        </w:tc>
        <w:tc>
          <w:tcPr>
            <w:tcW w:w="0" w:type="auto"/>
          </w:tcPr>
          <w:p w14:paraId="03B73536" w14:textId="77777777" w:rsidR="009121A4" w:rsidRDefault="009121A4" w:rsidP="009121A4">
            <w:pPr>
              <w:rPr>
                <w:lang w:val="en-US"/>
              </w:rPr>
            </w:pPr>
            <w:r w:rsidRPr="00426DDF">
              <w:rPr>
                <w:color w:val="D98825" w:themeColor="accent4"/>
                <w:lang w:val="en-US"/>
              </w:rPr>
              <w:t xml:space="preserve">Tomorrow </w:t>
            </w:r>
            <w:r w:rsidRPr="00426DDF">
              <w:rPr>
                <w:color w:val="8496B0" w:themeColor="text2" w:themeTint="99"/>
                <w:lang w:val="en-US"/>
              </w:rPr>
              <w:t xml:space="preserve">workshop </w:t>
            </w:r>
            <w:r w:rsidRPr="00426DDF">
              <w:rPr>
                <w:color w:val="F2C12E" w:themeColor="accent3"/>
                <w:lang w:val="en-US"/>
              </w:rPr>
              <w:t>rain</w:t>
            </w:r>
          </w:p>
        </w:tc>
        <w:tc>
          <w:tcPr>
            <w:tcW w:w="0" w:type="auto"/>
          </w:tcPr>
          <w:p w14:paraId="26811C94" w14:textId="77777777" w:rsidR="009121A4" w:rsidRDefault="009121A4" w:rsidP="009121A4">
            <w:pPr>
              <w:rPr>
                <w:lang w:val="en-US"/>
              </w:rPr>
            </w:pPr>
            <w:r>
              <w:rPr>
                <w:lang w:val="en-US"/>
              </w:rPr>
              <w:t>0</w:t>
            </w:r>
          </w:p>
        </w:tc>
      </w:tr>
      <w:tr w:rsidR="009121A4" w14:paraId="4FE746A4" w14:textId="77777777" w:rsidTr="009121A4">
        <w:tc>
          <w:tcPr>
            <w:tcW w:w="0" w:type="auto"/>
          </w:tcPr>
          <w:p w14:paraId="197FC3AB" w14:textId="77777777" w:rsidR="009121A4" w:rsidRDefault="009121A4" w:rsidP="009121A4">
            <w:pPr>
              <w:rPr>
                <w:lang w:val="en-US"/>
              </w:rPr>
            </w:pPr>
            <w:r>
              <w:rPr>
                <w:lang w:val="en-US"/>
              </w:rPr>
              <w:t>5</w:t>
            </w:r>
          </w:p>
        </w:tc>
        <w:tc>
          <w:tcPr>
            <w:tcW w:w="0" w:type="auto"/>
          </w:tcPr>
          <w:p w14:paraId="558224AD" w14:textId="77777777" w:rsidR="009121A4" w:rsidRDefault="009121A4" w:rsidP="009121A4">
            <w:pPr>
              <w:rPr>
                <w:lang w:val="en-US"/>
              </w:rPr>
            </w:pPr>
            <w:r w:rsidRPr="00AC4F27">
              <w:rPr>
                <w:b/>
                <w:bCs/>
                <w:i/>
                <w:iCs/>
                <w:color w:val="8B9654" w:themeColor="accent6"/>
                <w:lang w:val="en-US"/>
              </w:rPr>
              <w:t>Hurry</w:t>
            </w:r>
            <w:r w:rsidRPr="00AC4F27">
              <w:rPr>
                <w:color w:val="8B9654" w:themeColor="accent6"/>
                <w:lang w:val="en-US"/>
              </w:rPr>
              <w:t xml:space="preserve"> </w:t>
            </w:r>
            <w:r w:rsidRPr="00426DDF">
              <w:rPr>
                <w:color w:val="A6460F" w:themeColor="accent5"/>
                <w:lang w:val="en-US"/>
              </w:rPr>
              <w:t>sale</w:t>
            </w:r>
          </w:p>
        </w:tc>
        <w:tc>
          <w:tcPr>
            <w:tcW w:w="0" w:type="auto"/>
          </w:tcPr>
          <w:p w14:paraId="7CC5EB78" w14:textId="77777777" w:rsidR="009121A4" w:rsidRPr="00AC4F27" w:rsidRDefault="009121A4" w:rsidP="009121A4">
            <w:pPr>
              <w:rPr>
                <w:rStyle w:val="Hervorhebung"/>
                <w:i w:val="0"/>
                <w:iCs/>
              </w:rPr>
            </w:pPr>
            <w:r w:rsidRPr="00AC4F27">
              <w:rPr>
                <w:rStyle w:val="Hervorhebung"/>
                <w:i w:val="0"/>
                <w:iCs/>
              </w:rPr>
              <w:t>?</w:t>
            </w:r>
          </w:p>
        </w:tc>
      </w:tr>
    </w:tbl>
    <w:p w14:paraId="3169F252" w14:textId="4E17BB7A" w:rsidR="00313C19" w:rsidRPr="00987E36" w:rsidRDefault="007426ED" w:rsidP="00BD2022">
      <w:pPr>
        <w:rPr>
          <w:rFonts w:eastAsiaTheme="minorEastAsia"/>
          <w:sz w:val="20"/>
          <w:szCs w:val="20"/>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e>
        </m:func>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 xml:space="preserve"> * </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y</m:t>
                </m:r>
              </m:e>
            </m:d>
          </m:num>
          <m:den>
            <m:func>
              <m:funcPr>
                <m:ctrlPr>
                  <w:rPr>
                    <w:rFonts w:ascii="Cambria Math" w:hAnsi="Cambria Math"/>
                    <w:iCs/>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e>
                <m:r>
                  <w:rPr>
                    <w:rFonts w:ascii="Cambria Math" w:hAnsi="Cambria Math"/>
                    <w:lang w:val="en-US"/>
                  </w:rPr>
                  <m:t>y</m:t>
                </m:r>
              </m:e>
            </m:d>
            <m:r>
              <w:rPr>
                <w:rFonts w:ascii="Cambria Math" w:hAnsi="Cambria Math"/>
                <w:lang w:val="en-US"/>
              </w:rPr>
              <m:t>*…* 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ctrlPr>
              <w:rPr>
                <w:rFonts w:ascii="Cambria Math" w:eastAsiaTheme="minorEastAsia" w:hAnsi="Cambria Math"/>
                <w:i/>
                <w:lang w:val="en-US"/>
              </w:rPr>
            </m:ctrlPr>
          </m:num>
          <m:den>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e>
            </m:d>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den>
        </m:f>
      </m:oMath>
      <w:r w:rsidR="00987E36">
        <w:rPr>
          <w:rFonts w:eastAsiaTheme="minorEastAsia"/>
          <w:sz w:val="20"/>
          <w:szCs w:val="20"/>
          <w:lang w:val="en-US"/>
        </w:rPr>
        <w:t xml:space="preserve"> </w:t>
      </w:r>
    </w:p>
    <w:p w14:paraId="711E6D62" w14:textId="2806463B" w:rsidR="00987E36" w:rsidRDefault="0007203F" w:rsidP="00BD2022">
      <w:pPr>
        <w:rPr>
          <w:lang w:val="en-US"/>
        </w:rPr>
      </w:pPr>
      <w:r>
        <w:rPr>
          <w:lang w:val="en-US"/>
        </w:rPr>
        <w:t xml:space="preserve">Assume we have </w:t>
      </w:r>
      <w:r w:rsidR="00A9334A">
        <w:rPr>
          <w:lang w:val="en-US"/>
        </w:rPr>
        <w:t>a bunch of emails we want to c</w:t>
      </w:r>
      <w:r w:rsidR="00AC4F27">
        <w:rPr>
          <w:lang w:val="en-US"/>
        </w:rPr>
        <w:t>la</w:t>
      </w:r>
      <w:r w:rsidR="00A9334A">
        <w:rPr>
          <w:lang w:val="en-US"/>
        </w:rPr>
        <w:t>ssify as spam or not spam.</w:t>
      </w:r>
      <w:r w:rsidR="00AC4F27">
        <w:rPr>
          <w:lang w:val="en-US"/>
        </w:rPr>
        <w:t xml:space="preserve"> How to calculate </w:t>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spam</m:t>
                </m:r>
              </m:e>
              <m:e>
                <m:r>
                  <m:rPr>
                    <m:nor/>
                  </m:rPr>
                  <w:rPr>
                    <w:rFonts w:ascii="Cambria Math" w:hAnsi="Cambria Math"/>
                    <w:b/>
                    <w:bCs/>
                    <w:color w:val="8B9654" w:themeColor="accent6"/>
                    <w:lang w:val="en-US"/>
                  </w:rPr>
                  <m:t>"Hurry"</m:t>
                </m:r>
              </m:e>
            </m:d>
          </m:e>
        </m:func>
        <m:r>
          <w:rPr>
            <w:rFonts w:ascii="Cambria Math" w:hAnsi="Cambria Math"/>
            <w:lang w:val="en-US"/>
          </w:rPr>
          <m:t>?</m:t>
        </m:r>
      </m:oMath>
    </w:p>
    <w:p w14:paraId="162687AB" w14:textId="15D14B22" w:rsidR="00AC4F27" w:rsidRDefault="003A1588" w:rsidP="00BD2022">
      <w:pPr>
        <w:rPr>
          <w:lang w:val="en-US"/>
        </w:rPr>
      </w:pPr>
      <w:r>
        <w:rPr>
          <w:lang w:val="en-US"/>
        </w:rPr>
        <w:t xml:space="preserve">We can </w:t>
      </w:r>
      <w:r w:rsidR="00426DDF">
        <w:rPr>
          <w:lang w:val="en-US"/>
        </w:rPr>
        <w:t>simply take each word as a separate feature.</w:t>
      </w:r>
      <w:r w:rsidR="00793E1D">
        <w:rPr>
          <w:lang w:val="en-US"/>
        </w:rPr>
        <w:br/>
        <w:t xml:space="preserve">All the words: </w:t>
      </w:r>
      <w:r w:rsidR="00793E1D" w:rsidRPr="00793E1D">
        <w:rPr>
          <w:b/>
          <w:bCs/>
          <w:i/>
          <w:iCs/>
          <w:color w:val="8B9654" w:themeColor="accent6"/>
          <w:lang w:val="en-US"/>
        </w:rPr>
        <w:t>Hurry</w:t>
      </w:r>
      <w:r w:rsidR="00793E1D">
        <w:rPr>
          <w:lang w:val="en-US"/>
        </w:rPr>
        <w:t xml:space="preserve">, </w:t>
      </w:r>
      <w:r w:rsidR="00793E1D" w:rsidRPr="00793E1D">
        <w:rPr>
          <w:b/>
          <w:bCs/>
          <w:i/>
          <w:iCs/>
          <w:color w:val="A6460F" w:themeColor="accent5"/>
          <w:lang w:val="en-US"/>
        </w:rPr>
        <w:t>Sale</w:t>
      </w:r>
      <w:r w:rsidR="00793E1D">
        <w:rPr>
          <w:lang w:val="en-US"/>
        </w:rPr>
        <w:t xml:space="preserve">, </w:t>
      </w:r>
      <w:r w:rsidR="00793E1D" w:rsidRPr="00793E1D">
        <w:rPr>
          <w:b/>
          <w:bCs/>
          <w:i/>
          <w:iCs/>
          <w:color w:val="D98825" w:themeColor="accent4"/>
          <w:lang w:val="en-US"/>
        </w:rPr>
        <w:t>Tomorrow</w:t>
      </w:r>
      <w:r w:rsidR="00793E1D">
        <w:rPr>
          <w:lang w:val="en-US"/>
        </w:rPr>
        <w:t xml:space="preserve">, </w:t>
      </w:r>
      <w:r w:rsidR="00793E1D" w:rsidRPr="00793E1D">
        <w:rPr>
          <w:b/>
          <w:bCs/>
          <w:i/>
          <w:iCs/>
          <w:color w:val="F2C12E" w:themeColor="accent3"/>
          <w:lang w:val="en-US"/>
        </w:rPr>
        <w:t>Rain</w:t>
      </w:r>
      <w:r w:rsidR="00793E1D">
        <w:rPr>
          <w:lang w:val="en-US"/>
        </w:rPr>
        <w:t xml:space="preserve">, </w:t>
      </w:r>
      <w:r w:rsidR="00793E1D" w:rsidRPr="00793E1D">
        <w:rPr>
          <w:b/>
          <w:bCs/>
          <w:i/>
          <w:iCs/>
          <w:color w:val="14394C" w:themeColor="accent1"/>
          <w:lang w:val="en-US"/>
        </w:rPr>
        <w:t>Price</w:t>
      </w:r>
      <w:r w:rsidR="00793E1D">
        <w:rPr>
          <w:lang w:val="en-US"/>
        </w:rPr>
        <w:t xml:space="preserve">, </w:t>
      </w:r>
      <w:r w:rsidR="00793E1D" w:rsidRPr="00793E1D">
        <w:rPr>
          <w:b/>
          <w:bCs/>
          <w:i/>
          <w:iCs/>
          <w:color w:val="8496B0" w:themeColor="text2" w:themeTint="99"/>
          <w:lang w:val="en-US"/>
        </w:rPr>
        <w:t>Workshop</w:t>
      </w:r>
    </w:p>
    <w:p w14:paraId="6282EBBA" w14:textId="3D7343D1" w:rsidR="00793E1D" w:rsidRDefault="00793E1D" w:rsidP="00BD2022">
      <w:pPr>
        <w:rPr>
          <w:lang w:val="en-US"/>
        </w:rPr>
      </w:pPr>
      <w:r>
        <w:rPr>
          <w:lang w:val="en-US"/>
        </w:rPr>
        <w:t>So “Hurry Sale Tomorrow” can be encoded as:</w:t>
      </w:r>
      <w:r w:rsidR="00955366">
        <w:rPr>
          <w:lang w:val="en-US"/>
        </w:rPr>
        <w:br/>
      </w:r>
      <m:oMath>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8B9654" w:themeColor="accent6"/>
                <w:lang w:val="en-US"/>
              </w:rPr>
              <m:t>hurry</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A6460F" w:themeColor="accent5"/>
                <w:lang w:val="en-US"/>
              </w:rPr>
              <m:t>sale</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D98825" w:themeColor="accent4"/>
                <w:lang w:val="en-US"/>
              </w:rPr>
              <m:t>tomorrow</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F2C12E" w:themeColor="accent3"/>
                <w:lang w:val="en-US"/>
              </w:rPr>
              <m:t>rain</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14394C" w:themeColor="accent1"/>
                <w:lang w:val="en-US"/>
              </w:rPr>
              <m:t>price</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8496B0" w:themeColor="text2" w:themeTint="99"/>
                <w:lang w:val="en-US"/>
              </w:rPr>
              <m:t>workshop</m:t>
            </m:r>
          </m:sub>
        </m:sSub>
        <m:r>
          <w:rPr>
            <w:rFonts w:ascii="Cambria Math" w:hAnsi="Cambria Math"/>
            <w:lang w:val="en-US"/>
          </w:rPr>
          <m:t>=0</m:t>
        </m:r>
      </m:oMath>
      <w:r w:rsidR="00AC2E02">
        <w:rPr>
          <w:rFonts w:eastAsiaTheme="minorEastAsia"/>
          <w:lang w:val="en-US"/>
        </w:rPr>
        <w:t xml:space="preserve"> </w:t>
      </w:r>
    </w:p>
    <w:p w14:paraId="27DE5B7C" w14:textId="4410B71E" w:rsidR="00A9334A" w:rsidRDefault="00260A2B" w:rsidP="00BD2022">
      <w:pPr>
        <w:rPr>
          <w:lang w:val="en-US"/>
        </w:rPr>
      </w:pPr>
      <w:r>
        <w:rPr>
          <w:lang w:val="en-US"/>
        </w:rPr>
        <w:t>Now when an email contains “hurry”, would it be classified as spam or ham? We can find out by calculating the probability that the email is spam given that it contains “hurry”.</w:t>
      </w:r>
    </w:p>
    <w:p w14:paraId="0E477FE8" w14:textId="5F06F497" w:rsidR="0099682F" w:rsidRDefault="007426ED" w:rsidP="00BD2022">
      <w:pPr>
        <w:rPr>
          <w:rStyle w:val="ZustzlicherHinweisZchn"/>
        </w:rPr>
      </w:pP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w:rPr>
                    <w:rFonts w:ascii="Cambria Math" w:hAnsi="Cambria Math"/>
                    <w:lang w:val="en-US"/>
                  </w:rPr>
                  <m:t>spam</m:t>
                </m:r>
              </m:e>
            </m:d>
          </m:e>
        </m:func>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hurry</m:t>
            </m:r>
          </m:sub>
        </m:sSub>
        <m:r>
          <w:rPr>
            <w:rFonts w:ascii="Cambria Math" w:hAnsi="Cambria Math"/>
            <w:lang w:val="en-US"/>
          </w:rPr>
          <m:t>=1)=</m:t>
        </m:r>
        <m:f>
          <m:fPr>
            <m:ctrlPr>
              <w:rPr>
                <w:rFonts w:ascii="Cambria Math" w:hAnsi="Cambria Math"/>
                <w:i/>
                <w:lang w:val="en-US"/>
              </w:rPr>
            </m:ctrlPr>
          </m:fPr>
          <m:num>
            <m:func>
              <m:funcPr>
                <m:ctrlPr>
                  <w:rPr>
                    <w:rFonts w:ascii="Cambria Math" w:hAnsi="Cambria Math"/>
                    <w:b/>
                    <w:bCs/>
                    <w:i/>
                    <w:color w:val="8B9654" w:themeColor="accent6"/>
                    <w:lang w:val="en-US"/>
                  </w:rPr>
                </m:ctrlPr>
              </m:funcPr>
              <m:fName>
                <m:r>
                  <m:rPr>
                    <m:sty m:val="b"/>
                  </m:rPr>
                  <w:rPr>
                    <w:rFonts w:ascii="Cambria Math" w:hAnsi="Cambria Math"/>
                    <w:color w:val="8B9654" w:themeColor="accent6"/>
                    <w:lang w:val="en-US"/>
                  </w:rPr>
                  <m:t>Pr</m:t>
                </m:r>
              </m:fName>
              <m:e>
                <m:d>
                  <m:dPr>
                    <m:endChr m:val="|"/>
                    <m:ctrlPr>
                      <w:rPr>
                        <w:rFonts w:ascii="Cambria Math" w:hAnsi="Cambria Math"/>
                        <w:b/>
                        <w:bCs/>
                        <w:i/>
                        <w:color w:val="8B9654" w:themeColor="accent6"/>
                        <w:lang w:val="en-US"/>
                      </w:rPr>
                    </m:ctrlPr>
                  </m:dPr>
                  <m:e>
                    <m:sSub>
                      <m:sSubPr>
                        <m:ctrlPr>
                          <w:rPr>
                            <w:rFonts w:ascii="Cambria Math" w:hAnsi="Cambria Math"/>
                            <w:b/>
                            <w:bCs/>
                            <w:i/>
                            <w:color w:val="8B9654" w:themeColor="accent6"/>
                            <w:lang w:val="en-US"/>
                          </w:rPr>
                        </m:ctrlPr>
                      </m:sSubPr>
                      <m:e>
                        <m:r>
                          <m:rPr>
                            <m:sty m:val="bi"/>
                          </m:rPr>
                          <w:rPr>
                            <w:rFonts w:ascii="Cambria Math" w:hAnsi="Cambria Math"/>
                            <w:color w:val="8B9654" w:themeColor="accent6"/>
                            <w:lang w:val="en-US"/>
                          </w:rPr>
                          <m:t>x</m:t>
                        </m:r>
                      </m:e>
                      <m:sub>
                        <m:r>
                          <m:rPr>
                            <m:sty m:val="bi"/>
                          </m:rPr>
                          <w:rPr>
                            <w:rFonts w:ascii="Cambria Math" w:hAnsi="Cambria Math"/>
                            <w:color w:val="8B9654" w:themeColor="accent6"/>
                            <w:lang w:val="en-US"/>
                          </w:rPr>
                          <m:t>hurry</m:t>
                        </m:r>
                      </m:sub>
                    </m:sSub>
                    <m:r>
                      <m:rPr>
                        <m:sty m:val="bi"/>
                      </m:rPr>
                      <w:rPr>
                        <w:rFonts w:ascii="Cambria Math" w:hAnsi="Cambria Math"/>
                        <w:color w:val="8B9654" w:themeColor="accent6"/>
                        <w:lang w:val="en-US"/>
                      </w:rPr>
                      <m:t xml:space="preserve">=1 </m:t>
                    </m:r>
                  </m:e>
                </m:d>
              </m:e>
            </m:func>
            <m:r>
              <m:rPr>
                <m:sty m:val="bi"/>
              </m:rPr>
              <w:rPr>
                <w:rFonts w:ascii="Cambria Math" w:hAnsi="Cambria Math"/>
                <w:color w:val="8B9654" w:themeColor="accent6"/>
                <w:lang w:val="en-US"/>
              </w:rPr>
              <m:t>y=1)</m:t>
            </m:r>
            <m:r>
              <w:rPr>
                <w:rFonts w:ascii="Cambria Math" w:hAnsi="Cambria Math"/>
                <w:lang w:val="en-US"/>
              </w:rPr>
              <m:t>*</m:t>
            </m:r>
            <m:r>
              <m:rPr>
                <m:sty m:val="b"/>
              </m:rPr>
              <w:rPr>
                <w:rFonts w:ascii="Cambria Math" w:hAnsi="Cambria Math"/>
                <w:color w:val="A6460F" w:themeColor="accent5"/>
                <w:lang w:val="en-US"/>
              </w:rPr>
              <m:t>Pr⁡</m:t>
            </m:r>
            <m:r>
              <m:rPr>
                <m:sty m:val="bi"/>
              </m:rPr>
              <w:rPr>
                <w:rFonts w:ascii="Cambria Math" w:hAnsi="Cambria Math"/>
                <w:color w:val="A6460F" w:themeColor="accent5"/>
                <w:lang w:val="en-US"/>
              </w:rPr>
              <m:t>(y=1)</m:t>
            </m:r>
          </m:num>
          <m:den>
            <m:r>
              <m:rPr>
                <m:sty m:val="b"/>
              </m:rPr>
              <w:rPr>
                <w:rFonts w:ascii="Cambria Math" w:hAnsi="Cambria Math"/>
                <w:color w:val="D98825" w:themeColor="accent4"/>
                <w:lang w:val="en-US"/>
              </w:rPr>
              <m:t>Pr⁡</m:t>
            </m:r>
            <m:r>
              <m:rPr>
                <m:sty m:val="bi"/>
              </m:rPr>
              <w:rPr>
                <w:rFonts w:ascii="Cambria Math" w:hAnsi="Cambria Math"/>
                <w:color w:val="D98825" w:themeColor="accent4"/>
                <w:lang w:val="en-US"/>
              </w:rPr>
              <m:t>(</m:t>
            </m:r>
            <m:sSub>
              <m:sSubPr>
                <m:ctrlPr>
                  <w:rPr>
                    <w:rFonts w:ascii="Cambria Math" w:hAnsi="Cambria Math"/>
                    <w:b/>
                    <w:bCs/>
                    <w:i/>
                    <w:color w:val="D98825" w:themeColor="accent4"/>
                    <w:lang w:val="en-US"/>
                  </w:rPr>
                </m:ctrlPr>
              </m:sSubPr>
              <m:e>
                <m:r>
                  <m:rPr>
                    <m:sty m:val="bi"/>
                  </m:rPr>
                  <w:rPr>
                    <w:rFonts w:ascii="Cambria Math" w:hAnsi="Cambria Math"/>
                    <w:color w:val="D98825" w:themeColor="accent4"/>
                    <w:lang w:val="en-US"/>
                  </w:rPr>
                  <m:t>x</m:t>
                </m:r>
              </m:e>
              <m:sub>
                <m:r>
                  <m:rPr>
                    <m:sty m:val="bi"/>
                  </m:rPr>
                  <w:rPr>
                    <w:rFonts w:ascii="Cambria Math" w:hAnsi="Cambria Math"/>
                    <w:color w:val="D98825" w:themeColor="accent4"/>
                    <w:lang w:val="en-US"/>
                  </w:rPr>
                  <m:t>hurry</m:t>
                </m:r>
              </m:sub>
            </m:sSub>
            <m:r>
              <m:rPr>
                <m:sty m:val="bi"/>
              </m:rPr>
              <w:rPr>
                <w:rFonts w:ascii="Cambria Math" w:hAnsi="Cambria Math"/>
                <w:color w:val="D98825" w:themeColor="accent4"/>
                <w:lang w:val="en-US"/>
              </w:rPr>
              <m:t>=1)</m:t>
            </m:r>
          </m:den>
        </m:f>
        <m:r>
          <w:rPr>
            <w:rFonts w:ascii="Cambria Math" w:hAnsi="Cambria Math"/>
            <w:lang w:val="en-US"/>
          </w:rPr>
          <m:t xml:space="preserve"> </m:t>
        </m:r>
      </m:oMath>
      <w:r w:rsidR="000D7A1A" w:rsidRPr="000D7A1A">
        <w:rPr>
          <w:rStyle w:val="ZustzlicherHinweisZchn"/>
          <w:lang w:val="en-US"/>
        </w:rPr>
        <w:t>(</w:t>
      </w:r>
      <m:oMath>
        <m:r>
          <m:rPr>
            <m:sty m:val="p"/>
          </m:rPr>
          <w:rPr>
            <w:rStyle w:val="ZustzlicherHinweisZchn"/>
            <w:rFonts w:ascii="Cambria Math" w:hAnsi="Cambria Math"/>
          </w:rPr>
          <m:t>y</m:t>
        </m:r>
        <m:r>
          <m:rPr>
            <m:sty m:val="p"/>
          </m:rPr>
          <w:rPr>
            <w:rStyle w:val="ZustzlicherHinweisZchn"/>
            <w:rFonts w:ascii="Cambria Math" w:hAnsi="Cambria Math"/>
            <w:lang w:val="en-US"/>
          </w:rPr>
          <m:t>=</m:t>
        </m:r>
        <m:r>
          <m:rPr>
            <m:sty m:val="p"/>
          </m:rPr>
          <w:rPr>
            <w:rStyle w:val="ZustzlicherHinweisZchn"/>
            <w:rFonts w:ascii="Cambria Math" w:hAnsi="Cambria Math"/>
          </w:rPr>
          <m:t>1</m:t>
        </m:r>
      </m:oMath>
      <w:r w:rsidR="000D7A1A" w:rsidRPr="000D7A1A">
        <w:rPr>
          <w:rStyle w:val="ZustzlicherHinweisZchn"/>
        </w:rPr>
        <w:t xml:space="preserve"> means spam)</w:t>
      </w:r>
    </w:p>
    <w:p w14:paraId="616868E8" w14:textId="0A361C94" w:rsidR="002634A1" w:rsidRDefault="007426ED" w:rsidP="00DE0AD1">
      <w:pPr>
        <w:pStyle w:val="Aufzhlung"/>
        <w:spacing w:line="480" w:lineRule="auto"/>
        <w:rPr>
          <w:lang w:val="en-US"/>
        </w:rPr>
      </w:pPr>
      <m:oMath>
        <m:func>
          <m:funcPr>
            <m:ctrlPr>
              <w:rPr>
                <w:rFonts w:ascii="Cambria Math" w:hAnsi="Cambria Math"/>
                <w:b/>
                <w:bCs/>
                <w:color w:val="A6460F" w:themeColor="accent5"/>
                <w:lang w:val="en-US"/>
              </w:rPr>
            </m:ctrlPr>
          </m:funcPr>
          <m:fName>
            <m:r>
              <m:rPr>
                <m:sty m:val="b"/>
              </m:rPr>
              <w:rPr>
                <w:rFonts w:ascii="Cambria Math" w:hAnsi="Cambria Math"/>
                <w:color w:val="A6460F" w:themeColor="accent5"/>
                <w:lang w:val="en-US"/>
              </w:rPr>
              <m:t>Pr</m:t>
            </m:r>
          </m:fName>
          <m:e>
            <m:d>
              <m:dPr>
                <m:ctrlPr>
                  <w:rPr>
                    <w:rFonts w:ascii="Cambria Math" w:hAnsi="Cambria Math"/>
                    <w:b/>
                    <w:bCs/>
                    <w:color w:val="A6460F" w:themeColor="accent5"/>
                    <w:lang w:val="en-US"/>
                  </w:rPr>
                </m:ctrlPr>
              </m:dPr>
              <m:e>
                <m:r>
                  <m:rPr>
                    <m:sty m:val="bi"/>
                  </m:rPr>
                  <w:rPr>
                    <w:rFonts w:ascii="Cambria Math" w:hAnsi="Cambria Math"/>
                    <w:color w:val="A6460F" w:themeColor="accent5"/>
                    <w:lang w:val="en-US"/>
                  </w:rPr>
                  <m:t>y</m:t>
                </m:r>
                <m:r>
                  <m:rPr>
                    <m:sty m:val="b"/>
                  </m:rPr>
                  <w:rPr>
                    <w:rFonts w:ascii="Cambria Math" w:hAnsi="Cambria Math"/>
                    <w:color w:val="A6460F" w:themeColor="accent5"/>
                    <w:lang w:val="en-US"/>
                  </w:rPr>
                  <m:t>=1</m:t>
                </m:r>
              </m:e>
            </m:d>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lang w:val="en-US"/>
                  </w:rPr>
                </m:ctrlPr>
              </m:dPr>
              <m:e>
                <m:r>
                  <w:rPr>
                    <w:rFonts w:ascii="Cambria Math" w:hAnsi="Cambria Math"/>
                    <w:lang w:val="en-US"/>
                  </w:rPr>
                  <m:t>spam</m:t>
                </m:r>
              </m:e>
            </m:d>
          </m:e>
        </m:func>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m:t>
            </m:r>
            <m:r>
              <w:rPr>
                <w:rFonts w:ascii="Cambria Math" w:hAnsi="Cambria Math"/>
                <w:lang w:val="en-US"/>
              </w:rPr>
              <m:t>entries</m:t>
            </m:r>
            <m:r>
              <m:rPr>
                <m:sty m:val="p"/>
              </m:rPr>
              <w:rPr>
                <w:rFonts w:ascii="Cambria Math" w:hAnsi="Cambria Math"/>
                <w:lang w:val="en-US"/>
              </w:rPr>
              <m:t xml:space="preserve"> </m:t>
            </m:r>
            <m:r>
              <w:rPr>
                <w:rFonts w:ascii="Cambria Math" w:hAnsi="Cambria Math"/>
                <w:lang w:val="en-US"/>
              </w:rPr>
              <m:t>in</m:t>
            </m:r>
            <m:r>
              <m:rPr>
                <m:sty m:val="p"/>
              </m:rPr>
              <w:rPr>
                <w:rFonts w:ascii="Cambria Math" w:hAnsi="Cambria Math"/>
                <w:lang w:val="en-US"/>
              </w:rPr>
              <m:t xml:space="preserve"> </m:t>
            </m:r>
            <m:r>
              <w:rPr>
                <w:rFonts w:ascii="Cambria Math" w:hAnsi="Cambria Math"/>
                <w:lang w:val="en-US"/>
              </w:rPr>
              <m:t>the</m:t>
            </m:r>
            <m:r>
              <m:rPr>
                <m:sty m:val="p"/>
              </m:rPr>
              <w:rPr>
                <w:rFonts w:ascii="Cambria Math" w:hAnsi="Cambria Math"/>
                <w:lang w:val="en-US"/>
              </w:rPr>
              <m:t xml:space="preserve"> </m:t>
            </m:r>
            <m:r>
              <w:rPr>
                <w:rFonts w:ascii="Cambria Math" w:hAnsi="Cambria Math"/>
                <w:lang w:val="en-US"/>
              </w:rPr>
              <m:t>data</m:t>
            </m:r>
            <m:r>
              <m:rPr>
                <m:sty m:val="p"/>
              </m:rPr>
              <w:rPr>
                <w:rFonts w:ascii="Cambria Math" w:hAnsi="Cambria Math"/>
                <w:lang w:val="en-US"/>
              </w:rPr>
              <m:t xml:space="preserve"> </m:t>
            </m:r>
            <m:r>
              <w:rPr>
                <w:rFonts w:ascii="Cambria Math" w:hAnsi="Cambria Math"/>
                <w:lang w:val="en-US"/>
              </w:rPr>
              <m:t>set</m:t>
            </m:r>
            <m:r>
              <m:rPr>
                <m:sty m:val="p"/>
              </m:rPr>
              <w:rPr>
                <w:rFonts w:ascii="Cambria Math" w:hAnsi="Cambria Math"/>
                <w:lang w:val="en-US"/>
              </w:rPr>
              <m:t xml:space="preserve"> </m:t>
            </m:r>
            <m:r>
              <w:rPr>
                <w:rFonts w:ascii="Cambria Math" w:hAnsi="Cambria Math"/>
                <w:lang w:val="en-US"/>
              </w:rPr>
              <m:t>that</m:t>
            </m:r>
            <m:r>
              <m:rPr>
                <m:sty m:val="p"/>
              </m:rPr>
              <w:rPr>
                <w:rFonts w:ascii="Cambria Math" w:hAnsi="Cambria Math"/>
                <w:lang w:val="en-US"/>
              </w:rPr>
              <m:t xml:space="preserve"> </m:t>
            </m:r>
            <m:r>
              <w:rPr>
                <w:rFonts w:ascii="Cambria Math" w:hAnsi="Cambria Math"/>
                <w:lang w:val="en-US"/>
              </w:rPr>
              <m:t>are</m:t>
            </m:r>
            <m:r>
              <m:rPr>
                <m:sty m:val="p"/>
              </m:rPr>
              <w:rPr>
                <w:rFonts w:ascii="Cambria Math" w:hAnsi="Cambria Math"/>
                <w:lang w:val="en-US"/>
              </w:rPr>
              <m:t xml:space="preserve"> </m:t>
            </m:r>
            <m:r>
              <w:rPr>
                <w:rFonts w:ascii="Cambria Math" w:hAnsi="Cambria Math"/>
                <w:lang w:val="en-US"/>
              </w:rPr>
              <m:t>spam</m:t>
            </m:r>
          </m:num>
          <m:den>
            <m:r>
              <m:rPr>
                <m:sty m:val="p"/>
              </m:rPr>
              <w:rPr>
                <w:rFonts w:ascii="Cambria Math" w:hAnsi="Cambria Math"/>
                <w:lang w:val="en-US"/>
              </w:rPr>
              <m:t>#</m:t>
            </m:r>
            <m:r>
              <w:rPr>
                <w:rFonts w:ascii="Cambria Math" w:hAnsi="Cambria Math"/>
                <w:lang w:val="en-US"/>
              </w:rPr>
              <m:t>size</m:t>
            </m:r>
            <m:r>
              <m:rPr>
                <m:sty m:val="p"/>
              </m:rPr>
              <w:rPr>
                <w:rFonts w:ascii="Cambria Math" w:hAnsi="Cambria Math"/>
                <w:lang w:val="en-US"/>
              </w:rPr>
              <m:t xml:space="preserve"> </m:t>
            </m:r>
            <m:r>
              <w:rPr>
                <w:rFonts w:ascii="Cambria Math" w:hAnsi="Cambria Math"/>
                <w:lang w:val="en-US"/>
              </w:rPr>
              <m:t>of</m:t>
            </m:r>
            <m:r>
              <m:rPr>
                <m:sty m:val="p"/>
              </m:rPr>
              <w:rPr>
                <w:rFonts w:ascii="Cambria Math" w:hAnsi="Cambria Math"/>
                <w:lang w:val="en-US"/>
              </w:rPr>
              <m:t xml:space="preserve"> </m:t>
            </m:r>
            <m:r>
              <w:rPr>
                <w:rFonts w:ascii="Cambria Math" w:hAnsi="Cambria Math"/>
                <w:lang w:val="en-US"/>
              </w:rPr>
              <m:t>data</m:t>
            </m:r>
            <m:r>
              <m:rPr>
                <m:sty m:val="p"/>
              </m:rPr>
              <w:rPr>
                <w:rFonts w:ascii="Cambria Math" w:hAnsi="Cambria Math"/>
                <w:lang w:val="en-US"/>
              </w:rPr>
              <m:t xml:space="preserve"> </m:t>
            </m:r>
            <m:r>
              <w:rPr>
                <w:rFonts w:ascii="Cambria Math" w:hAnsi="Cambria Math"/>
                <w:lang w:val="en-US"/>
              </w:rPr>
              <m:t>set</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m:t>
            </m:r>
          </m:num>
          <m:den>
            <m:r>
              <m:rPr>
                <m:sty m:val="p"/>
              </m:rPr>
              <w:rPr>
                <w:rFonts w:ascii="Cambria Math" w:hAnsi="Cambria Math"/>
                <w:lang w:val="en-US"/>
              </w:rPr>
              <m:t>4</m:t>
            </m:r>
          </m:den>
        </m:f>
        <m:r>
          <m:rPr>
            <m:sty m:val="p"/>
          </m:rPr>
          <w:rPr>
            <w:rFonts w:ascii="Cambria Math" w:hAnsi="Cambria Math"/>
            <w:lang w:val="en-US"/>
          </w:rPr>
          <m:t>=</m:t>
        </m:r>
        <m:f>
          <m:fPr>
            <m:ctrlPr>
              <w:rPr>
                <w:rFonts w:ascii="Cambria Math" w:hAnsi="Cambria Math"/>
                <w:b/>
                <w:bCs/>
                <w:color w:val="A6460F" w:themeColor="accent5"/>
                <w:lang w:val="en-US"/>
              </w:rPr>
            </m:ctrlPr>
          </m:fPr>
          <m:num>
            <m:r>
              <m:rPr>
                <m:sty m:val="b"/>
              </m:rPr>
              <w:rPr>
                <w:rFonts w:ascii="Cambria Math" w:hAnsi="Cambria Math"/>
                <w:color w:val="A6460F" w:themeColor="accent5"/>
                <w:lang w:val="en-US"/>
              </w:rPr>
              <m:t>1</m:t>
            </m:r>
          </m:num>
          <m:den>
            <m:r>
              <m:rPr>
                <m:sty m:val="b"/>
              </m:rPr>
              <w:rPr>
                <w:rFonts w:ascii="Cambria Math" w:hAnsi="Cambria Math"/>
                <w:color w:val="A6460F" w:themeColor="accent5"/>
                <w:lang w:val="en-US"/>
              </w:rPr>
              <m:t>2</m:t>
            </m:r>
          </m:den>
        </m:f>
      </m:oMath>
      <w:r w:rsidR="00EA5AC2">
        <w:rPr>
          <w:lang w:val="en-US"/>
        </w:rPr>
        <w:t xml:space="preserve"> </w:t>
      </w:r>
    </w:p>
    <w:p w14:paraId="453F5922" w14:textId="49971268" w:rsidR="00C32827" w:rsidRPr="00C32827" w:rsidRDefault="007426ED" w:rsidP="00DE0AD1">
      <w:pPr>
        <w:pStyle w:val="Aufzhlung"/>
        <w:spacing w:line="480" w:lineRule="auto"/>
        <w:rPr>
          <w:lang w:val="en-US"/>
        </w:rPr>
      </w:pPr>
      <m:oMath>
        <m:func>
          <m:funcPr>
            <m:ctrlPr>
              <w:rPr>
                <w:rFonts w:ascii="Cambria Math" w:hAnsi="Cambria Math"/>
                <w:b/>
                <w:bCs/>
                <w:color w:val="D98825" w:themeColor="accent4"/>
                <w:lang w:val="en-US"/>
              </w:rPr>
            </m:ctrlPr>
          </m:funcPr>
          <m:fName>
            <m:r>
              <m:rPr>
                <m:sty m:val="b"/>
              </m:rPr>
              <w:rPr>
                <w:rFonts w:ascii="Cambria Math" w:hAnsi="Cambria Math"/>
                <w:color w:val="D98825" w:themeColor="accent4"/>
                <w:lang w:val="en-US"/>
              </w:rPr>
              <m:t>Pr</m:t>
            </m:r>
          </m:fName>
          <m:e>
            <m:d>
              <m:dPr>
                <m:ctrlPr>
                  <w:rPr>
                    <w:rFonts w:ascii="Cambria Math" w:hAnsi="Cambria Math"/>
                    <w:b/>
                    <w:bCs/>
                    <w:i/>
                    <w:color w:val="D98825" w:themeColor="accent4"/>
                    <w:lang w:val="en-US"/>
                  </w:rPr>
                </m:ctrlPr>
              </m:dPr>
              <m:e>
                <m:sSub>
                  <m:sSubPr>
                    <m:ctrlPr>
                      <w:rPr>
                        <w:rFonts w:ascii="Cambria Math" w:hAnsi="Cambria Math"/>
                        <w:b/>
                        <w:bCs/>
                        <w:i/>
                        <w:color w:val="D98825" w:themeColor="accent4"/>
                        <w:lang w:val="en-US"/>
                      </w:rPr>
                    </m:ctrlPr>
                  </m:sSubPr>
                  <m:e>
                    <m:r>
                      <m:rPr>
                        <m:sty m:val="bi"/>
                      </m:rPr>
                      <w:rPr>
                        <w:rFonts w:ascii="Cambria Math" w:hAnsi="Cambria Math"/>
                        <w:color w:val="D98825" w:themeColor="accent4"/>
                        <w:lang w:val="en-US"/>
                      </w:rPr>
                      <m:t>x</m:t>
                    </m:r>
                  </m:e>
                  <m:sub>
                    <m:r>
                      <m:rPr>
                        <m:sty m:val="bi"/>
                      </m:rPr>
                      <w:rPr>
                        <w:rFonts w:ascii="Cambria Math" w:hAnsi="Cambria Math"/>
                        <w:color w:val="D98825" w:themeColor="accent4"/>
                        <w:lang w:val="en-US"/>
                      </w:rPr>
                      <m:t>hurry</m:t>
                    </m:r>
                  </m:sub>
                </m:sSub>
                <m:r>
                  <m:rPr>
                    <m:sty m:val="bi"/>
                  </m:rPr>
                  <w:rPr>
                    <w:rFonts w:ascii="Cambria Math" w:hAnsi="Cambria Math"/>
                    <w:color w:val="D98825" w:themeColor="accent4"/>
                    <w:lang w:val="en-US"/>
                  </w:rPr>
                  <m:t>=1</m:t>
                </m:r>
              </m:e>
            </m:d>
          </m:e>
        </m:func>
        <m:r>
          <w:rPr>
            <w:rFonts w:ascii="Cambria Math" w:hAnsi="Cambria Math"/>
            <w:lang w:val="en-US"/>
          </w:rPr>
          <m:t>=</m:t>
        </m:r>
        <m:r>
          <m:rPr>
            <m:sty m:val="p"/>
          </m:rPr>
          <w:rPr>
            <w:rFonts w:ascii="Cambria Math" w:hAnsi="Cambria Math"/>
            <w:lang w:val="en-US"/>
          </w:rPr>
          <m:t>Pr⁡</m:t>
        </m:r>
        <m:r>
          <w:rPr>
            <w:rFonts w:ascii="Cambria Math" w:hAnsi="Cambria Math"/>
            <w:lang w:val="en-US"/>
          </w:rPr>
          <m:t>("</m:t>
        </m:r>
        <m:r>
          <m:rPr>
            <m:nor/>
          </m:rPr>
          <w:rPr>
            <w:rFonts w:ascii="Cambria Math" w:hAnsi="Cambria Math"/>
            <w:lang w:val="en-US"/>
          </w:rPr>
          <m:t>hurry"</m:t>
        </m:r>
        <m:r>
          <w:rPr>
            <w:rFonts w:ascii="Cambria Math" w:hAnsi="Cambria Math"/>
            <w:lang w:val="en-US"/>
          </w:rPr>
          <m:t>)=</m:t>
        </m:r>
        <m:f>
          <m:fPr>
            <m:ctrlPr>
              <w:rPr>
                <w:rFonts w:ascii="Cambria Math" w:hAnsi="Cambria Math"/>
                <w:i/>
                <w:lang w:val="en-US"/>
              </w:rPr>
            </m:ctrlPr>
          </m:fPr>
          <m:num>
            <m:r>
              <w:rPr>
                <w:rFonts w:ascii="Cambria Math" w:hAnsi="Cambria Math"/>
                <w:lang w:val="en-US"/>
              </w:rPr>
              <m:t>#entries that contain "hurry"</m:t>
            </m:r>
          </m:num>
          <m:den>
            <m:r>
              <w:rPr>
                <w:rFonts w:ascii="Cambria Math" w:hAnsi="Cambria Math"/>
                <w:lang w:val="en-US"/>
              </w:rPr>
              <m:t>#size of data set</m:t>
            </m:r>
          </m:den>
        </m:f>
        <m:r>
          <w:rPr>
            <w:rFonts w:ascii="Cambria Math" w:hAnsi="Cambria Math"/>
            <w:lang w:val="en-US"/>
          </w:rPr>
          <m:t>=</m:t>
        </m:r>
        <m:f>
          <m:fPr>
            <m:ctrlPr>
              <w:rPr>
                <w:rFonts w:ascii="Cambria Math" w:hAnsi="Cambria Math"/>
                <w:b/>
                <w:bCs/>
                <w:i/>
                <w:color w:val="D98825" w:themeColor="accent4"/>
                <w:lang w:val="en-US"/>
              </w:rPr>
            </m:ctrlPr>
          </m:fPr>
          <m:num>
            <m:r>
              <m:rPr>
                <m:sty m:val="bi"/>
              </m:rPr>
              <w:rPr>
                <w:rFonts w:ascii="Cambria Math" w:hAnsi="Cambria Math"/>
                <w:color w:val="D98825" w:themeColor="accent4"/>
                <w:lang w:val="en-US"/>
              </w:rPr>
              <m:t>1</m:t>
            </m:r>
          </m:num>
          <m:den>
            <m:r>
              <m:rPr>
                <m:sty m:val="bi"/>
              </m:rPr>
              <w:rPr>
                <w:rFonts w:ascii="Cambria Math" w:hAnsi="Cambria Math"/>
                <w:color w:val="D98825" w:themeColor="accent4"/>
                <w:lang w:val="en-US"/>
              </w:rPr>
              <m:t>4</m:t>
            </m:r>
          </m:den>
        </m:f>
        <m:r>
          <w:rPr>
            <w:rFonts w:ascii="Cambria Math" w:hAnsi="Cambria Math"/>
            <w:lang w:val="en-US"/>
          </w:rPr>
          <m:t xml:space="preserve"> </m:t>
        </m:r>
      </m:oMath>
    </w:p>
    <w:p w14:paraId="3FB4A68D" w14:textId="1B83A1F0" w:rsidR="004B5761" w:rsidRPr="00DE0AD1" w:rsidRDefault="007426ED" w:rsidP="00DE0AD1">
      <w:pPr>
        <w:pStyle w:val="Aufzhlung"/>
        <w:spacing w:line="480" w:lineRule="auto"/>
        <w:rPr>
          <w:lang w:val="en-US"/>
        </w:rPr>
      </w:pPr>
      <m:oMath>
        <m:func>
          <m:funcPr>
            <m:ctrlPr>
              <w:rPr>
                <w:rFonts w:ascii="Cambria Math" w:hAnsi="Cambria Math"/>
                <w:b/>
                <w:bCs/>
                <w:i/>
                <w:color w:val="8B9654" w:themeColor="accent6"/>
                <w:lang w:val="en-US"/>
              </w:rPr>
            </m:ctrlPr>
          </m:funcPr>
          <m:fName>
            <m:r>
              <m:rPr>
                <m:sty m:val="b"/>
              </m:rPr>
              <w:rPr>
                <w:rFonts w:ascii="Cambria Math" w:hAnsi="Cambria Math"/>
                <w:color w:val="8B9654" w:themeColor="accent6"/>
                <w:lang w:val="en-US"/>
              </w:rPr>
              <m:t>Pr</m:t>
            </m:r>
          </m:fName>
          <m:e>
            <m:d>
              <m:dPr>
                <m:endChr m:val="|"/>
                <m:ctrlPr>
                  <w:rPr>
                    <w:rFonts w:ascii="Cambria Math" w:hAnsi="Cambria Math"/>
                    <w:b/>
                    <w:bCs/>
                    <w:i/>
                    <w:color w:val="8B9654" w:themeColor="accent6"/>
                    <w:lang w:val="en-US"/>
                  </w:rPr>
                </m:ctrlPr>
              </m:dPr>
              <m:e>
                <m:sSub>
                  <m:sSubPr>
                    <m:ctrlPr>
                      <w:rPr>
                        <w:rFonts w:ascii="Cambria Math" w:hAnsi="Cambria Math"/>
                        <w:b/>
                        <w:bCs/>
                        <w:i/>
                        <w:color w:val="8B9654" w:themeColor="accent6"/>
                        <w:lang w:val="en-US"/>
                      </w:rPr>
                    </m:ctrlPr>
                  </m:sSubPr>
                  <m:e>
                    <m:r>
                      <m:rPr>
                        <m:sty m:val="bi"/>
                      </m:rPr>
                      <w:rPr>
                        <w:rFonts w:ascii="Cambria Math" w:hAnsi="Cambria Math"/>
                        <w:color w:val="8B9654" w:themeColor="accent6"/>
                        <w:lang w:val="en-US"/>
                      </w:rPr>
                      <m:t>x</m:t>
                    </m:r>
                  </m:e>
                  <m:sub>
                    <m:r>
                      <m:rPr>
                        <m:sty m:val="bi"/>
                      </m:rPr>
                      <w:rPr>
                        <w:rFonts w:ascii="Cambria Math" w:hAnsi="Cambria Math"/>
                        <w:color w:val="8B9654" w:themeColor="accent6"/>
                        <w:lang w:val="en-US"/>
                      </w:rPr>
                      <m:t>hurry</m:t>
                    </m:r>
                  </m:sub>
                </m:sSub>
                <m:r>
                  <m:rPr>
                    <m:sty m:val="bi"/>
                  </m:rPr>
                  <w:rPr>
                    <w:rFonts w:ascii="Cambria Math" w:hAnsi="Cambria Math"/>
                    <w:color w:val="8B9654" w:themeColor="accent6"/>
                    <w:lang w:val="en-US"/>
                  </w:rPr>
                  <m:t xml:space="preserve">=1 </m:t>
                </m:r>
              </m:e>
            </m:d>
          </m:e>
        </m:func>
        <m:r>
          <m:rPr>
            <m:sty m:val="bi"/>
          </m:rPr>
          <w:rPr>
            <w:rFonts w:ascii="Cambria Math" w:hAnsi="Cambria Math"/>
            <w:color w:val="8B9654" w:themeColor="accent6"/>
            <w:lang w:val="en-US"/>
          </w:rPr>
          <m:t>y=1)</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m:rPr>
                    <m:nor/>
                  </m:rPr>
                  <w:rPr>
                    <w:rFonts w:ascii="Cambria Math" w:hAnsi="Cambria Math"/>
                    <w:iCs/>
                    <w:lang w:val="en-US"/>
                  </w:rPr>
                  <m:t>"hurry"</m:t>
                </m:r>
                <m:r>
                  <m:rPr>
                    <m:nor/>
                  </m:rPr>
                  <w:rPr>
                    <w:rFonts w:ascii="Cambria Math" w:hAnsi="Cambria Math"/>
                    <w:i/>
                    <w:lang w:val="en-US"/>
                  </w:rPr>
                  <m:t xml:space="preserve"> </m:t>
                </m:r>
              </m:e>
            </m:d>
          </m:e>
        </m:func>
        <m:r>
          <w:rPr>
            <w:rFonts w:ascii="Cambria Math" w:hAnsi="Cambria Math"/>
            <w:lang w:val="en-US"/>
          </w:rPr>
          <m:t>spam)=</m:t>
        </m:r>
        <m:f>
          <m:fPr>
            <m:ctrlPr>
              <w:rPr>
                <w:rFonts w:ascii="Cambria Math" w:hAnsi="Cambria Math"/>
                <w:i/>
                <w:lang w:val="en-US"/>
              </w:rPr>
            </m:ctrlPr>
          </m:fPr>
          <m:num>
            <m:r>
              <w:rPr>
                <w:rFonts w:ascii="Cambria Math" w:hAnsi="Cambria Math"/>
                <w:lang w:val="en-US"/>
              </w:rPr>
              <m:t>#occurences that are spam and contain "hurry"</m:t>
            </m:r>
          </m:num>
          <m:den>
            <m:r>
              <w:rPr>
                <w:rFonts w:ascii="Cambria Math" w:hAnsi="Cambria Math"/>
                <w:lang w:val="en-US"/>
              </w:rPr>
              <m:t>#occurences that are spam</m:t>
            </m:r>
          </m:den>
        </m:f>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2</m:t>
            </m:r>
          </m:den>
        </m:f>
        <m:r>
          <w:rPr>
            <w:rFonts w:ascii="Cambria Math" w:hAnsi="Cambria Math"/>
            <w:lang w:val="en-US"/>
          </w:rPr>
          <m:t xml:space="preserve"> </m:t>
        </m:r>
      </m:oMath>
    </w:p>
    <w:p w14:paraId="5C06A995" w14:textId="083B7231" w:rsidR="00350DC6" w:rsidRDefault="00DE0AD1" w:rsidP="00350DC6">
      <w:pPr>
        <w:pStyle w:val="Aufzhlung"/>
        <w:numPr>
          <w:ilvl w:val="0"/>
          <w:numId w:val="0"/>
        </w:numPr>
        <w:rPr>
          <w:lang w:val="en-US"/>
        </w:rPr>
      </w:pPr>
      <w:r w:rsidRPr="00DE0AD1">
        <w:rPr>
          <w:rStyle w:val="Hervorhebung"/>
        </w:rPr>
        <w:t>Final calculation</w:t>
      </w:r>
      <w:r w:rsidR="00023ED7" w:rsidRPr="00DE0AD1">
        <w:rPr>
          <w:rStyle w:val="Hervorhebung"/>
          <w:lang w:val="en-US"/>
        </w:rPr>
        <w:t>:</w:t>
      </w:r>
      <w:r w:rsidR="00023ED7" w:rsidRPr="00023ED7">
        <w:rPr>
          <w:lang w:val="en-US"/>
        </w:rPr>
        <w:t xml:space="preserve"> </w:t>
      </w:r>
      <w:r w:rsidR="00350DC6" w:rsidRPr="00023ED7">
        <w:rPr>
          <w:lang w:val="en-US"/>
        </w:rPr>
        <w:t xml:space="preserve"> </w:t>
      </w: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w:rPr>
                    <w:rFonts w:ascii="Cambria Math" w:hAnsi="Cambria Math"/>
                    <w:lang w:val="en-US"/>
                  </w:rPr>
                  <m:t>spam</m:t>
                </m:r>
              </m:e>
            </m:d>
          </m:e>
        </m:func>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hurry</m:t>
            </m:r>
          </m:sub>
        </m:sSub>
        <m:r>
          <w:rPr>
            <w:rFonts w:ascii="Cambria Math" w:hAnsi="Cambria Math"/>
            <w:lang w:val="en-US"/>
          </w:rPr>
          <m:t>=1)=</m:t>
        </m:r>
        <m:f>
          <m:fPr>
            <m:ctrlPr>
              <w:rPr>
                <w:rFonts w:ascii="Cambria Math" w:hAnsi="Cambria Math"/>
                <w:i/>
                <w:lang w:val="de-CH"/>
              </w:rPr>
            </m:ctrlPr>
          </m:fPr>
          <m:num>
            <m:f>
              <m:fPr>
                <m:ctrlPr>
                  <w:rPr>
                    <w:rFonts w:ascii="Cambria Math" w:hAnsi="Cambria Math"/>
                    <w:b/>
                    <w:bCs/>
                    <w:i/>
                    <w:color w:val="8B9654" w:themeColor="accent6"/>
                    <w:lang w:val="de-CH"/>
                  </w:rPr>
                </m:ctrlPr>
              </m:fPr>
              <m:num>
                <m:r>
                  <m:rPr>
                    <m:sty m:val="bi"/>
                  </m:rPr>
                  <w:rPr>
                    <w:rFonts w:ascii="Cambria Math" w:hAnsi="Cambria Math"/>
                    <w:color w:val="8B9654" w:themeColor="accent6"/>
                    <w:lang w:val="de-CH"/>
                  </w:rPr>
                  <m:t>1</m:t>
                </m:r>
              </m:num>
              <m:den>
                <m:r>
                  <m:rPr>
                    <m:sty m:val="bi"/>
                  </m:rPr>
                  <w:rPr>
                    <w:rFonts w:ascii="Cambria Math" w:hAnsi="Cambria Math"/>
                    <w:color w:val="8B9654" w:themeColor="accent6"/>
                    <w:lang w:val="de-CH"/>
                  </w:rPr>
                  <m:t>2</m:t>
                </m:r>
              </m:den>
            </m:f>
            <m:r>
              <w:rPr>
                <w:rFonts w:ascii="Cambria Math" w:hAnsi="Cambria Math"/>
                <w:lang w:val="en-US"/>
              </w:rPr>
              <m:t>*</m:t>
            </m:r>
            <m:f>
              <m:fPr>
                <m:ctrlPr>
                  <w:rPr>
                    <w:rFonts w:ascii="Cambria Math" w:hAnsi="Cambria Math"/>
                    <w:b/>
                    <w:bCs/>
                    <w:i/>
                    <w:color w:val="A6460F" w:themeColor="accent5"/>
                    <w:lang w:val="de-CH"/>
                  </w:rPr>
                </m:ctrlPr>
              </m:fPr>
              <m:num>
                <m:r>
                  <m:rPr>
                    <m:sty m:val="bi"/>
                  </m:rPr>
                  <w:rPr>
                    <w:rFonts w:ascii="Cambria Math" w:hAnsi="Cambria Math"/>
                    <w:color w:val="A6460F" w:themeColor="accent5"/>
                    <w:lang w:val="de-CH"/>
                  </w:rPr>
                  <m:t>1</m:t>
                </m:r>
              </m:num>
              <m:den>
                <m:r>
                  <m:rPr>
                    <m:sty m:val="bi"/>
                  </m:rPr>
                  <w:rPr>
                    <w:rFonts w:ascii="Cambria Math" w:hAnsi="Cambria Math"/>
                    <w:color w:val="A6460F" w:themeColor="accent5"/>
                    <w:lang w:val="de-CH"/>
                  </w:rPr>
                  <m:t>2</m:t>
                </m:r>
              </m:den>
            </m:f>
          </m:num>
          <m:den>
            <m:f>
              <m:fPr>
                <m:ctrlPr>
                  <w:rPr>
                    <w:rFonts w:ascii="Cambria Math" w:hAnsi="Cambria Math"/>
                    <w:b/>
                    <w:bCs/>
                    <w:i/>
                    <w:color w:val="D98825" w:themeColor="accent4"/>
                    <w:lang w:val="de-CH"/>
                  </w:rPr>
                </m:ctrlPr>
              </m:fPr>
              <m:num>
                <m:r>
                  <m:rPr>
                    <m:sty m:val="bi"/>
                  </m:rPr>
                  <w:rPr>
                    <w:rFonts w:ascii="Cambria Math" w:hAnsi="Cambria Math"/>
                    <w:color w:val="D98825" w:themeColor="accent4"/>
                    <w:lang w:val="de-CH"/>
                  </w:rPr>
                  <m:t>1</m:t>
                </m:r>
              </m:num>
              <m:den>
                <m:r>
                  <m:rPr>
                    <m:sty m:val="bi"/>
                  </m:rPr>
                  <w:rPr>
                    <w:rFonts w:ascii="Cambria Math" w:hAnsi="Cambria Math"/>
                    <w:color w:val="D98825" w:themeColor="accent4"/>
                    <w:lang w:val="de-CH"/>
                  </w:rPr>
                  <m:t>4</m:t>
                </m:r>
              </m:den>
            </m:f>
          </m:den>
        </m:f>
        <m:r>
          <w:rPr>
            <w:rFonts w:ascii="Cambria Math" w:hAnsi="Cambria Math"/>
            <w:lang w:val="en-US"/>
          </w:rPr>
          <m:t>=</m:t>
        </m:r>
        <m:f>
          <m:fPr>
            <m:ctrlPr>
              <w:rPr>
                <w:rFonts w:ascii="Cambria Math" w:hAnsi="Cambria Math"/>
                <w:i/>
                <w:lang w:val="de-CH"/>
              </w:rPr>
            </m:ctrlPr>
          </m:fPr>
          <m:num>
            <m:f>
              <m:fPr>
                <m:ctrlPr>
                  <w:rPr>
                    <w:rFonts w:ascii="Cambria Math" w:hAnsi="Cambria Math"/>
                    <w:i/>
                    <w:lang w:val="de-CH"/>
                  </w:rPr>
                </m:ctrlPr>
              </m:fPr>
              <m:num>
                <m:r>
                  <w:rPr>
                    <w:rFonts w:ascii="Cambria Math" w:hAnsi="Cambria Math"/>
                    <w:lang w:val="en-US"/>
                  </w:rPr>
                  <m:t>1</m:t>
                </m:r>
              </m:num>
              <m:den>
                <m:r>
                  <w:rPr>
                    <w:rFonts w:ascii="Cambria Math" w:hAnsi="Cambria Math"/>
                    <w:lang w:val="en-US"/>
                  </w:rPr>
                  <m:t>4</m:t>
                </m:r>
              </m:den>
            </m:f>
          </m:num>
          <m:den>
            <m:f>
              <m:fPr>
                <m:ctrlPr>
                  <w:rPr>
                    <w:rFonts w:ascii="Cambria Math" w:hAnsi="Cambria Math"/>
                    <w:i/>
                    <w:lang w:val="de-CH"/>
                  </w:rPr>
                </m:ctrlPr>
              </m:fPr>
              <m:num>
                <m:r>
                  <w:rPr>
                    <w:rFonts w:ascii="Cambria Math" w:hAnsi="Cambria Math"/>
                    <w:lang w:val="en-US"/>
                  </w:rPr>
                  <m:t>1</m:t>
                </m:r>
              </m:num>
              <m:den>
                <m:r>
                  <w:rPr>
                    <w:rFonts w:ascii="Cambria Math" w:hAnsi="Cambria Math"/>
                    <w:lang w:val="en-US"/>
                  </w:rPr>
                  <m:t>4</m:t>
                </m:r>
              </m:den>
            </m:f>
          </m:den>
        </m:f>
        <m:r>
          <w:rPr>
            <w:rFonts w:ascii="Cambria Math" w:hAnsi="Cambria Math"/>
            <w:lang w:val="en-US"/>
          </w:rPr>
          <m:t>=1⇒</m:t>
        </m:r>
      </m:oMath>
      <w:r w:rsidR="00B00E02">
        <w:rPr>
          <w:lang w:val="en-US"/>
        </w:rPr>
        <w:t xml:space="preserve"> </w:t>
      </w:r>
      <w:r w:rsidR="006A0424">
        <w:rPr>
          <w:lang w:val="en-US"/>
        </w:rPr>
        <w:t xml:space="preserve">email 5, “hurry sale” </w:t>
      </w:r>
      <w:r w:rsidR="00D81953">
        <w:rPr>
          <w:lang w:val="en-US"/>
        </w:rPr>
        <w:t>will</w:t>
      </w:r>
      <w:r w:rsidR="006A0424">
        <w:rPr>
          <w:lang w:val="en-US"/>
        </w:rPr>
        <w:t xml:space="preserve"> be classified as </w:t>
      </w:r>
      <w:r w:rsidR="006A0424" w:rsidRPr="00261CDF">
        <w:rPr>
          <w:rStyle w:val="Hervorhebung"/>
        </w:rPr>
        <w:t>spam</w:t>
      </w:r>
      <w:r w:rsidR="006A0424">
        <w:rPr>
          <w:lang w:val="en-US"/>
        </w:rPr>
        <w:t>.</w:t>
      </w:r>
    </w:p>
    <w:p w14:paraId="2244AAE9" w14:textId="176DD883" w:rsidR="002556C8" w:rsidRPr="00023ED7" w:rsidRDefault="008B46E8" w:rsidP="002556C8">
      <w:pPr>
        <w:pStyle w:val="berschrift2"/>
        <w:rPr>
          <w:lang w:val="en-US"/>
        </w:rPr>
      </w:pPr>
      <w:r>
        <w:rPr>
          <w:lang w:val="en-US"/>
        </w:rPr>
        <w:t>unsupervised learning</w:t>
      </w:r>
      <w:r w:rsidR="000D6519">
        <w:rPr>
          <w:lang w:val="en-US"/>
        </w:rPr>
        <w:t xml:space="preserve"> - Clustering</w:t>
      </w:r>
    </w:p>
    <w:p w14:paraId="6E254744" w14:textId="3A749285" w:rsidR="002556C8" w:rsidRDefault="0020374D" w:rsidP="002556C8">
      <w:pPr>
        <w:rPr>
          <w:lang w:val="en-US"/>
        </w:rPr>
      </w:pPr>
      <w:r>
        <w:rPr>
          <w:lang w:val="en-US"/>
        </w:rPr>
        <w:t xml:space="preserve">When we are given </w:t>
      </w:r>
      <w:r w:rsidRPr="00681DBA">
        <w:rPr>
          <w:rStyle w:val="Hervorhebung"/>
        </w:rPr>
        <w:t>data without labels</w:t>
      </w:r>
      <w:r>
        <w:rPr>
          <w:lang w:val="en-US"/>
        </w:rPr>
        <w:t xml:space="preserve">, can we still learn something from the data? </w:t>
      </w:r>
      <w:r w:rsidRPr="00681DBA">
        <w:rPr>
          <w:rStyle w:val="Hervorhebung"/>
        </w:rPr>
        <w:t>Yes</w:t>
      </w:r>
      <w:r>
        <w:rPr>
          <w:lang w:val="en-US"/>
        </w:rPr>
        <w:t xml:space="preserve">. Often, the data has some structure. The goal of </w:t>
      </w:r>
      <w:r w:rsidRPr="00681DBA">
        <w:rPr>
          <w:rStyle w:val="Hervorhebung"/>
        </w:rPr>
        <w:t>unsupervised learning</w:t>
      </w:r>
      <w:r>
        <w:rPr>
          <w:lang w:val="en-US"/>
        </w:rPr>
        <w:t xml:space="preserve"> is to </w:t>
      </w:r>
      <w:r w:rsidRPr="00681DBA">
        <w:rPr>
          <w:rStyle w:val="Hervorhebung"/>
        </w:rPr>
        <w:t>self-discover patterns</w:t>
      </w:r>
      <w:r>
        <w:rPr>
          <w:lang w:val="en-US"/>
        </w:rPr>
        <w:t xml:space="preserve"> from the data.</w:t>
      </w:r>
    </w:p>
    <w:p w14:paraId="5AF64146" w14:textId="143F1A23" w:rsidR="002556C8" w:rsidRDefault="004D21B3" w:rsidP="002556C8">
      <w:pPr>
        <w:rPr>
          <w:lang w:val="en-US"/>
        </w:rPr>
      </w:pPr>
      <w:r>
        <w:rPr>
          <w:lang w:val="en-US"/>
        </w:rPr>
        <w:t xml:space="preserve">A simple example of a </w:t>
      </w:r>
      <w:r w:rsidRPr="00F31C30">
        <w:rPr>
          <w:rStyle w:val="Hervorhebung"/>
        </w:rPr>
        <w:t>structure in the data</w:t>
      </w:r>
      <w:r>
        <w:rPr>
          <w:lang w:val="en-US"/>
        </w:rPr>
        <w:t xml:space="preserve"> are </w:t>
      </w:r>
      <w:r w:rsidRPr="00F31C30">
        <w:rPr>
          <w:rStyle w:val="Hervorhebung"/>
        </w:rPr>
        <w:t>clusters</w:t>
      </w:r>
      <w:r>
        <w:rPr>
          <w:lang w:val="en-US"/>
        </w:rPr>
        <w:t>.</w:t>
      </w:r>
      <w:r w:rsidR="00F31C30">
        <w:rPr>
          <w:lang w:val="en-US"/>
        </w:rPr>
        <w:t xml:space="preserve"> i.e., the data points which have some shared properties will fall into one cluster.</w:t>
      </w:r>
    </w:p>
    <w:p w14:paraId="24C5CABA" w14:textId="65E07A75" w:rsidR="002556C8" w:rsidRDefault="00F31C30" w:rsidP="00F31C30">
      <w:pPr>
        <w:pStyle w:val="berschrift3"/>
        <w:rPr>
          <w:lang w:val="en-US"/>
        </w:rPr>
      </w:pPr>
      <w:r>
        <w:rPr>
          <w:lang w:val="en-US"/>
        </w:rPr>
        <w:t>Clustering</w:t>
      </w:r>
    </w:p>
    <w:p w14:paraId="1E474E47" w14:textId="77930F0F" w:rsidR="002556C8" w:rsidRDefault="003E6AD1" w:rsidP="002556C8">
      <w:pPr>
        <w:rPr>
          <w:rFonts w:eastAsiaTheme="minorEastAsia"/>
          <w:lang w:val="en-US"/>
        </w:rPr>
      </w:pPr>
      <w:r>
        <w:rPr>
          <w:lang w:val="en-US"/>
        </w:rPr>
        <w:t xml:space="preserve">The goal of clustering is to group </w:t>
      </w:r>
      <m:oMath>
        <m:r>
          <w:rPr>
            <w:rFonts w:ascii="Cambria Math" w:hAnsi="Cambria Math"/>
            <w:lang w:val="en-US"/>
          </w:rPr>
          <m:t>n</m:t>
        </m:r>
      </m:oMath>
      <w:r>
        <w:rPr>
          <w:rFonts w:eastAsiaTheme="minorEastAsia"/>
          <w:lang w:val="en-US"/>
        </w:rPr>
        <w:t xml:space="preserve"> data points into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Pr>
          <w:rFonts w:eastAsiaTheme="minorEastAsia"/>
          <w:lang w:val="en-US"/>
        </w:rPr>
        <w:t xml:space="preserve"> number of clusters.</w:t>
      </w:r>
      <w:r w:rsidR="001632EC">
        <w:rPr>
          <w:rFonts w:eastAsiaTheme="minorEastAsia"/>
          <w:lang w:val="en-US"/>
        </w:rPr>
        <w:t xml:space="preserve"> How do we do that?</w:t>
      </w:r>
    </w:p>
    <w:p w14:paraId="554A6532" w14:textId="71F7E54C" w:rsidR="001632EC" w:rsidRDefault="001632EC" w:rsidP="001632EC">
      <w:pPr>
        <w:pStyle w:val="berschrift4"/>
        <w:rPr>
          <w:lang w:val="en-US"/>
        </w:rPr>
      </w:pPr>
      <w:r>
        <w:rPr>
          <w:lang w:val="en-US"/>
        </w:rPr>
        <w:t>Naïve K-means</w:t>
      </w:r>
    </w:p>
    <w:p w14:paraId="08DF8148" w14:textId="1ABFDF6B" w:rsidR="002556C8" w:rsidRDefault="00760ACF" w:rsidP="0052791C">
      <w:pPr>
        <w:pStyle w:val="Aufzhlung"/>
        <w:numPr>
          <w:ilvl w:val="0"/>
          <w:numId w:val="44"/>
        </w:numPr>
        <w:rPr>
          <w:lang w:val="en-US"/>
        </w:rPr>
      </w:pPr>
      <w:r>
        <w:rPr>
          <w:lang w:val="en-US"/>
        </w:rPr>
        <w:t xml:space="preserve">Let us assume we </w:t>
      </w:r>
      <w:r w:rsidRPr="005977DA">
        <w:rPr>
          <w:rStyle w:val="Hervorhebung"/>
        </w:rPr>
        <w:t>know the number of clusters</w:t>
      </w:r>
      <w:r>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oMath>
      <w:r>
        <w:rPr>
          <w:lang w:val="en-US"/>
        </w:rPr>
        <w:t>.</w:t>
      </w:r>
    </w:p>
    <w:p w14:paraId="43BB33FC" w14:textId="6E863682" w:rsidR="00760ACF" w:rsidRDefault="00760ACF" w:rsidP="0052791C">
      <w:pPr>
        <w:pStyle w:val="Aufzhlung"/>
        <w:numPr>
          <w:ilvl w:val="0"/>
          <w:numId w:val="44"/>
        </w:numPr>
        <w:rPr>
          <w:lang w:val="en-US"/>
        </w:rPr>
      </w:pPr>
      <w:r w:rsidRPr="005977DA">
        <w:rPr>
          <w:rStyle w:val="Hervorhebung"/>
        </w:rPr>
        <w:t>Initialize</w:t>
      </w:r>
      <w:r>
        <w:rPr>
          <w:lang w:val="en-US"/>
        </w:rPr>
        <w:t xml:space="preserve"> the value of </w:t>
      </w:r>
      <m:oMath>
        <m:r>
          <w:rPr>
            <w:rFonts w:ascii="Cambria Math" w:hAnsi="Cambria Math"/>
            <w:lang w:val="en-US"/>
          </w:rPr>
          <m:t>k</m:t>
        </m:r>
      </m:oMath>
      <w:r>
        <w:rPr>
          <w:lang w:val="en-US"/>
        </w:rPr>
        <w:t xml:space="preserve"> </w:t>
      </w:r>
      <w:r w:rsidRPr="005977DA">
        <w:rPr>
          <w:rStyle w:val="Hervorhebung"/>
        </w:rPr>
        <w:t xml:space="preserve">cluster </w:t>
      </w:r>
      <w:r w:rsidR="006220D1">
        <w:rPr>
          <w:rStyle w:val="Hervorhebung"/>
        </w:rPr>
        <w:t>centre</w:t>
      </w:r>
      <w:r w:rsidR="006220D1" w:rsidRPr="005977DA">
        <w:rPr>
          <w:rStyle w:val="Hervorhebung"/>
        </w:rPr>
        <w:t>s</w:t>
      </w:r>
      <w:r>
        <w:rPr>
          <w:lang w:val="en-US"/>
        </w:rPr>
        <w:t xml:space="preserve"> (aka means, centroids)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sub>
        </m:sSub>
      </m:oMath>
      <w:r w:rsidR="0052791C">
        <w:rPr>
          <w:lang w:val="en-US"/>
        </w:rPr>
        <w:t>.</w:t>
      </w:r>
    </w:p>
    <w:p w14:paraId="2E049523" w14:textId="5593E448" w:rsidR="0052791C" w:rsidRDefault="0052791C" w:rsidP="0052791C">
      <w:pPr>
        <w:pStyle w:val="Aufzhlung"/>
        <w:numPr>
          <w:ilvl w:val="0"/>
          <w:numId w:val="44"/>
        </w:numPr>
        <w:rPr>
          <w:lang w:val="en-US"/>
        </w:rPr>
      </w:pPr>
      <w:r>
        <w:rPr>
          <w:lang w:val="en-US"/>
        </w:rPr>
        <w:t xml:space="preserve">Find the </w:t>
      </w:r>
      <w:r w:rsidRPr="005977DA">
        <w:rPr>
          <w:rStyle w:val="Hervorhebung"/>
        </w:rPr>
        <w:t>squared Euclidean distance</w:t>
      </w:r>
      <w:r>
        <w:rPr>
          <w:lang w:val="en-US"/>
        </w:rPr>
        <w:t xml:space="preserve"> between the </w:t>
      </w:r>
      <w:r w:rsidR="0000652C">
        <w:rPr>
          <w:rStyle w:val="Hervorhebung"/>
        </w:rPr>
        <w:t>centre</w:t>
      </w:r>
      <w:r w:rsidR="0000652C" w:rsidRPr="005977DA">
        <w:rPr>
          <w:rStyle w:val="Hervorhebung"/>
        </w:rPr>
        <w:t>s</w:t>
      </w:r>
      <w:r>
        <w:rPr>
          <w:lang w:val="en-US"/>
        </w:rPr>
        <w:t xml:space="preserve"> and </w:t>
      </w:r>
      <w:r w:rsidRPr="005977DA">
        <w:rPr>
          <w:rStyle w:val="Hervorhebung"/>
        </w:rPr>
        <w:t>all the data points</w:t>
      </w:r>
      <w:r>
        <w:rPr>
          <w:lang w:val="en-US"/>
        </w:rPr>
        <w:t>.</w:t>
      </w:r>
      <w:r w:rsidR="00F11F38">
        <w:rPr>
          <w:lang w:val="en-US"/>
        </w:rPr>
        <w:t xml:space="preserve"> </w:t>
      </w:r>
      <w:r w:rsidR="00F11F38" w:rsidRPr="005977DA">
        <w:rPr>
          <w:rStyle w:val="Hervorhebung"/>
        </w:rPr>
        <w:t>Assign</w:t>
      </w:r>
      <w:r w:rsidR="00F11F38">
        <w:rPr>
          <w:lang w:val="en-US"/>
        </w:rPr>
        <w:t xml:space="preserve"> each data point </w:t>
      </w:r>
      <w:r w:rsidR="00F11F38" w:rsidRPr="005977DA">
        <w:rPr>
          <w:rStyle w:val="Hervorhebung"/>
        </w:rPr>
        <w:t>to the cluster</w:t>
      </w:r>
      <w:r w:rsidR="00F11F38">
        <w:rPr>
          <w:lang w:val="en-US"/>
        </w:rPr>
        <w:t xml:space="preserve"> of the nearest </w:t>
      </w:r>
      <w:r w:rsidR="006220D1">
        <w:rPr>
          <w:lang w:val="en-US"/>
        </w:rPr>
        <w:t>center</w:t>
      </w:r>
      <w:r w:rsidR="00F11F38">
        <w:rPr>
          <w:lang w:val="en-US"/>
        </w:rPr>
        <w:t>.</w:t>
      </w:r>
    </w:p>
    <w:p w14:paraId="084FFB28" w14:textId="27E8811D" w:rsidR="00F11F38" w:rsidRDefault="00F11F38" w:rsidP="0052791C">
      <w:pPr>
        <w:pStyle w:val="Aufzhlung"/>
        <w:numPr>
          <w:ilvl w:val="0"/>
          <w:numId w:val="44"/>
        </w:numPr>
        <w:rPr>
          <w:lang w:val="en-US"/>
        </w:rPr>
      </w:pPr>
      <w:r>
        <w:rPr>
          <w:lang w:val="en-US"/>
        </w:rPr>
        <w:t xml:space="preserve">Each cluster now potentially has a </w:t>
      </w:r>
      <w:r w:rsidRPr="005977DA">
        <w:rPr>
          <w:rStyle w:val="Hervorhebung"/>
        </w:rPr>
        <w:t xml:space="preserve">new </w:t>
      </w:r>
      <w:r w:rsidR="0000652C">
        <w:rPr>
          <w:rStyle w:val="Hervorhebung"/>
        </w:rPr>
        <w:t>centre</w:t>
      </w:r>
      <w:r>
        <w:rPr>
          <w:lang w:val="en-US"/>
        </w:rPr>
        <w:t xml:space="preserve"> (mean). </w:t>
      </w:r>
      <w:r w:rsidRPr="005977DA">
        <w:rPr>
          <w:rStyle w:val="Hervorhebung"/>
        </w:rPr>
        <w:t xml:space="preserve">Update the </w:t>
      </w:r>
      <w:r w:rsidR="0000652C">
        <w:rPr>
          <w:rStyle w:val="Hervorhebung"/>
        </w:rPr>
        <w:t>centre</w:t>
      </w:r>
      <w:r>
        <w:rPr>
          <w:lang w:val="en-US"/>
        </w:rPr>
        <w:t xml:space="preserve"> for each cluster.</w:t>
      </w:r>
      <w:r w:rsidR="00456056">
        <w:rPr>
          <w:lang w:val="en-US"/>
        </w:rPr>
        <w:t xml:space="preserve"> The new </w:t>
      </w:r>
      <w:r w:rsidR="006220D1">
        <w:rPr>
          <w:lang w:val="en-US"/>
        </w:rPr>
        <w:t>center</w:t>
      </w:r>
      <w:r w:rsidR="00456056">
        <w:rPr>
          <w:lang w:val="en-US"/>
        </w:rPr>
        <w:t xml:space="preserve"> is the average of all the data points in the cluster.</w:t>
      </w:r>
    </w:p>
    <w:p w14:paraId="7359FD7E" w14:textId="090CF938" w:rsidR="006220D1" w:rsidRPr="006220D1" w:rsidRDefault="005977DA" w:rsidP="006220D1">
      <w:pPr>
        <w:pStyle w:val="Aufzhlung"/>
        <w:numPr>
          <w:ilvl w:val="0"/>
          <w:numId w:val="44"/>
        </w:numPr>
        <w:rPr>
          <w:lang w:val="en-US"/>
        </w:rPr>
      </w:pPr>
      <w:r>
        <w:rPr>
          <w:lang w:val="en-US"/>
        </w:rPr>
        <w:t xml:space="preserve">If some </w:t>
      </w:r>
      <w:r w:rsidRPr="005977DA">
        <w:rPr>
          <w:rStyle w:val="Hervorhebung"/>
        </w:rPr>
        <w:t>stopping criterion</w:t>
      </w:r>
      <w:r>
        <w:rPr>
          <w:lang w:val="en-US"/>
        </w:rPr>
        <w:t xml:space="preserve"> </w:t>
      </w:r>
      <w:r w:rsidR="00292251">
        <w:rPr>
          <w:lang w:val="en-US"/>
        </w:rPr>
        <w:t>met</w:t>
      </w:r>
      <w:r w:rsidR="004955A8">
        <w:rPr>
          <w:lang w:val="en-US"/>
        </w:rPr>
        <w:t>, done</w:t>
      </w:r>
      <w:r w:rsidR="00292251">
        <w:rPr>
          <w:lang w:val="en-US"/>
        </w:rPr>
        <w:t xml:space="preserve"> </w:t>
      </w:r>
      <w:r w:rsidR="00292251" w:rsidRPr="004955A8">
        <w:rPr>
          <w:rStyle w:val="ZustzlicherHinweisZchn"/>
        </w:rPr>
        <w:t xml:space="preserve">(like </w:t>
      </w:r>
      <w:r w:rsidR="0000652C">
        <w:rPr>
          <w:rStyle w:val="ZustzlicherHinweisZchn"/>
        </w:rPr>
        <w:t>centre</w:t>
      </w:r>
      <w:r w:rsidR="0000652C" w:rsidRPr="004955A8">
        <w:rPr>
          <w:rStyle w:val="ZustzlicherHinweisZchn"/>
        </w:rPr>
        <w:t>s</w:t>
      </w:r>
      <w:r w:rsidR="00292251" w:rsidRPr="004955A8">
        <w:rPr>
          <w:rStyle w:val="ZustzlicherHinweisZchn"/>
        </w:rPr>
        <w:t xml:space="preserve"> do not change anymore</w:t>
      </w:r>
      <w:r w:rsidR="004955A8" w:rsidRPr="004955A8">
        <w:rPr>
          <w:rStyle w:val="ZustzlicherHinweisZchn"/>
        </w:rPr>
        <w:t xml:space="preserve">, the distance of datapoints to the </w:t>
      </w:r>
      <w:r w:rsidR="0000652C">
        <w:rPr>
          <w:rStyle w:val="ZustzlicherHinweisZchn"/>
        </w:rPr>
        <w:t>centre</w:t>
      </w:r>
      <w:r w:rsidR="004955A8" w:rsidRPr="004955A8">
        <w:rPr>
          <w:rStyle w:val="ZustzlicherHinweisZchn"/>
        </w:rPr>
        <w:t xml:space="preserve"> is bigger than a set threshold or a fixed number of iterations has been reached</w:t>
      </w:r>
      <w:r w:rsidR="00292251" w:rsidRPr="004955A8">
        <w:rPr>
          <w:rStyle w:val="ZustzlicherHinweisZchn"/>
        </w:rPr>
        <w:t>)</w:t>
      </w:r>
      <w:r>
        <w:rPr>
          <w:lang w:val="en-US"/>
        </w:rPr>
        <w:t xml:space="preserve">. Else, </w:t>
      </w:r>
      <w:r w:rsidRPr="005977DA">
        <w:rPr>
          <w:rStyle w:val="Hervorhebung"/>
        </w:rPr>
        <w:t>go to step 3</w:t>
      </w:r>
      <w:r>
        <w:rPr>
          <w:lang w:val="en-US"/>
        </w:rPr>
        <w:t>.</w:t>
      </w:r>
    </w:p>
    <w:p w14:paraId="1CB66E4C" w14:textId="6A1A430D" w:rsidR="00EA4C94" w:rsidRDefault="00EA4C94" w:rsidP="00EA4C94">
      <w:pPr>
        <w:pStyle w:val="berschrift4"/>
        <w:rPr>
          <w:lang w:val="en-US"/>
        </w:rPr>
      </w:pPr>
      <w:r>
        <w:rPr>
          <w:lang w:val="en-US"/>
        </w:rPr>
        <w:t>Cluster quality</w:t>
      </w:r>
    </w:p>
    <w:p w14:paraId="5ABB01FF" w14:textId="40AF35F9" w:rsidR="00B91C72" w:rsidRDefault="00B91C72" w:rsidP="0000652C">
      <w:pPr>
        <w:rPr>
          <w:lang w:val="en-US"/>
        </w:rPr>
      </w:pPr>
      <w:r>
        <w:rPr>
          <w:lang w:val="en-US"/>
        </w:rPr>
        <w:t xml:space="preserve">The number of clusters is a </w:t>
      </w:r>
      <w:r w:rsidRPr="00E211D7">
        <w:rPr>
          <w:rStyle w:val="Hervorhebung"/>
        </w:rPr>
        <w:t>hyperparameter</w:t>
      </w:r>
      <w:r>
        <w:rPr>
          <w:lang w:val="en-US"/>
        </w:rPr>
        <w:t xml:space="preserve">. </w:t>
      </w:r>
      <w:r w:rsidR="0046576B">
        <w:rPr>
          <w:lang w:val="en-US"/>
        </w:rPr>
        <w:t>You need at least two clusters, but less than the amount of data points.</w:t>
      </w:r>
      <w:r w:rsidR="00894038">
        <w:rPr>
          <w:lang w:val="en-US"/>
        </w:rPr>
        <w:t xml:space="preserve"> How can one evaluate the </w:t>
      </w:r>
      <w:r w:rsidR="00894038" w:rsidRPr="00E211D7">
        <w:rPr>
          <w:rStyle w:val="Hervorhebung"/>
        </w:rPr>
        <w:t>cluster quality</w:t>
      </w:r>
      <w:r w:rsidR="00894038">
        <w:rPr>
          <w:lang w:val="en-US"/>
        </w:rPr>
        <w:t>?</w:t>
      </w:r>
    </w:p>
    <w:p w14:paraId="3453239A" w14:textId="41639569" w:rsidR="00E15D2A" w:rsidRPr="00D55732" w:rsidRDefault="00894038" w:rsidP="0000652C">
      <w:pPr>
        <w:rPr>
          <w:lang w:val="en-US"/>
        </w:rPr>
      </w:pPr>
      <w:r w:rsidRPr="00E211D7">
        <w:rPr>
          <w:rStyle w:val="Hervorhebung"/>
        </w:rPr>
        <w:t>Goal of good clustering:</w:t>
      </w:r>
      <w:r>
        <w:rPr>
          <w:lang w:val="en-US"/>
        </w:rPr>
        <w:t xml:space="preserve"> M</w:t>
      </w:r>
      <w:r w:rsidR="00EA4C94">
        <w:rPr>
          <w:lang w:val="en-US"/>
        </w:rPr>
        <w:t xml:space="preserve">ake clusters so that for each cluster the distance of each cluster member from its </w:t>
      </w:r>
      <w:proofErr w:type="spellStart"/>
      <w:r w:rsidR="00EA4C94">
        <w:rPr>
          <w:lang w:val="en-US"/>
        </w:rPr>
        <w:t>centre</w:t>
      </w:r>
      <w:proofErr w:type="spellEnd"/>
      <w:r w:rsidR="00EA4C94">
        <w:rPr>
          <w:lang w:val="en-US"/>
        </w:rPr>
        <w:t xml:space="preserve"> is </w:t>
      </w:r>
      <w:proofErr w:type="spellStart"/>
      <w:r w:rsidR="00EA4C94">
        <w:rPr>
          <w:lang w:val="en-US"/>
        </w:rPr>
        <w:t>mimimized</w:t>
      </w:r>
      <w:proofErr w:type="spellEnd"/>
      <w:r w:rsidR="00EA4C94">
        <w:rPr>
          <w:lang w:val="en-US"/>
        </w:rPr>
        <w:t>.</w:t>
      </w:r>
      <w:r w:rsidR="00D55732">
        <w:rPr>
          <w:lang w:val="en-US"/>
        </w:rPr>
        <w:t xml:space="preserve"> </w:t>
      </w:r>
      <w:r w:rsidR="00D55732" w:rsidRPr="00D55732">
        <w:rPr>
          <w:lang w:val="en-US"/>
        </w:rPr>
        <w:t>There are two approaches t</w:t>
      </w:r>
      <w:r w:rsidR="00D55732">
        <w:rPr>
          <w:lang w:val="en-US"/>
        </w:rPr>
        <w:t>o find the optimum.</w:t>
      </w:r>
    </w:p>
    <w:p w14:paraId="10791A5B" w14:textId="3A1E3125" w:rsidR="003C4087" w:rsidRPr="003C4087" w:rsidRDefault="000E56AB" w:rsidP="003C4087">
      <w:pPr>
        <w:pStyle w:val="berschrift6"/>
        <w:rPr>
          <w:rFonts w:eastAsiaTheme="minorEastAsia"/>
          <w:b w:val="0"/>
          <w:bCs w:val="0"/>
          <w:i/>
          <w:iCs/>
          <w:lang w:val="en-US"/>
        </w:rPr>
      </w:pPr>
      <w:r w:rsidRPr="003C4087">
        <w:rPr>
          <w:rStyle w:val="Hervorhebung"/>
          <w:b/>
          <w:bCs w:val="0"/>
          <w:i w:val="0"/>
          <w:iCs/>
          <w:color w:val="auto"/>
        </w:rPr>
        <w:t>Inertia or within-cluster sum-of-squares (WCSS)</w:t>
      </w:r>
    </w:p>
    <w:p w14:paraId="09C14A89" w14:textId="5E171C2E" w:rsidR="00106445" w:rsidRDefault="00DF4174" w:rsidP="0000652C">
      <w:pPr>
        <w:rPr>
          <w:rFonts w:eastAsiaTheme="minorEastAsia"/>
          <w:lang w:val="en-US"/>
        </w:rPr>
      </w:pPr>
      <w:r w:rsidRPr="00DF4174">
        <w:rPr>
          <w:rFonts w:eastAsiaTheme="minorEastAsia"/>
          <w:noProof/>
          <w:lang w:val="en-US"/>
        </w:rPr>
        <w:drawing>
          <wp:anchor distT="0" distB="0" distL="114300" distR="114300" simplePos="0" relativeHeight="251658262" behindDoc="0" locked="0" layoutInCell="1" allowOverlap="1" wp14:anchorId="040FD302" wp14:editId="37A0FD95">
            <wp:simplePos x="0" y="0"/>
            <wp:positionH relativeFrom="margin">
              <wp:align>right</wp:align>
            </wp:positionH>
            <wp:positionV relativeFrom="paragraph">
              <wp:posOffset>431982</wp:posOffset>
            </wp:positionV>
            <wp:extent cx="2353310" cy="1875608"/>
            <wp:effectExtent l="0" t="0" r="8890" b="0"/>
            <wp:wrapSquare wrapText="bothSides"/>
            <wp:docPr id="1020778525" name="Grafik 102077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78525" name=""/>
                    <pic:cNvPicPr/>
                  </pic:nvPicPr>
                  <pic:blipFill>
                    <a:blip r:embed="rId28">
                      <a:extLst>
                        <a:ext uri="{28A0092B-C50C-407E-A947-70E740481C1C}">
                          <a14:useLocalDpi xmlns:a14="http://schemas.microsoft.com/office/drawing/2010/main" val="0"/>
                        </a:ext>
                      </a:extLst>
                    </a:blip>
                    <a:stretch>
                      <a:fillRect/>
                    </a:stretch>
                  </pic:blipFill>
                  <pic:spPr>
                    <a:xfrm>
                      <a:off x="0" y="0"/>
                      <a:ext cx="2353310" cy="1875608"/>
                    </a:xfrm>
                    <a:prstGeom prst="rect">
                      <a:avLst/>
                    </a:prstGeom>
                  </pic:spPr>
                </pic:pic>
              </a:graphicData>
            </a:graphic>
            <wp14:sizeRelH relativeFrom="margin">
              <wp14:pctWidth>0</wp14:pctWidth>
            </wp14:sizeRelH>
            <wp14:sizeRelV relativeFrom="margin">
              <wp14:pctHeight>0</wp14:pctHeight>
            </wp14:sizeRelV>
          </wp:anchor>
        </w:drawing>
      </w:r>
      <w:r w:rsidR="000E56AB">
        <w:rPr>
          <w:rFonts w:eastAsiaTheme="minorEastAsia"/>
          <w:lang w:val="en-US"/>
        </w:rPr>
        <w:t xml:space="preserve">Sum of squared distances of samples to their closest cluster </w:t>
      </w:r>
      <w:proofErr w:type="spellStart"/>
      <w:r w:rsidR="000E56AB">
        <w:rPr>
          <w:rFonts w:eastAsiaTheme="minorEastAsia"/>
          <w:lang w:val="en-US"/>
        </w:rPr>
        <w:t>centre</w:t>
      </w:r>
      <w:proofErr w:type="spellEnd"/>
      <w:r w:rsidR="00685461">
        <w:rPr>
          <w:rFonts w:eastAsiaTheme="minorEastAsia"/>
          <w:lang w:val="en-US"/>
        </w:rPr>
        <w:t xml:space="preserve"> </w:t>
      </w:r>
      <w:r w:rsidR="00685461" w:rsidRPr="00106445">
        <w:rPr>
          <w:rStyle w:val="ZustzlicherHinweisZchn"/>
        </w:rPr>
        <w:t>(How far away the points within a cluster are)</w:t>
      </w:r>
      <w:r w:rsidR="000E56AB">
        <w:rPr>
          <w:rFonts w:eastAsiaTheme="minorEastAsia"/>
          <w:lang w:val="en-US"/>
        </w:rPr>
        <w:t xml:space="preserve">. </w:t>
      </w:r>
      <w:r w:rsidR="00106445">
        <w:rPr>
          <w:rFonts w:eastAsiaTheme="minorEastAsia"/>
          <w:lang w:val="en-US"/>
        </w:rPr>
        <w:t xml:space="preserve">A </w:t>
      </w:r>
      <w:r w:rsidR="00106445" w:rsidRPr="00D127DC">
        <w:rPr>
          <w:rStyle w:val="Hervorhebung"/>
        </w:rPr>
        <w:t>small inertia is desired</w:t>
      </w:r>
      <w:r w:rsidR="00E211D7">
        <w:rPr>
          <w:rFonts w:eastAsiaTheme="minorEastAsia"/>
          <w:lang w:val="en-US"/>
        </w:rPr>
        <w:t>.</w:t>
      </w:r>
      <w:r w:rsidR="00615347">
        <w:rPr>
          <w:rFonts w:eastAsiaTheme="minorEastAsia"/>
          <w:lang w:val="en-US"/>
        </w:rPr>
        <w:t xml:space="preserve"> </w:t>
      </w:r>
    </w:p>
    <w:p w14:paraId="77C2C662" w14:textId="4F96F8B3" w:rsidR="00106445" w:rsidRPr="009F7AE6" w:rsidRDefault="00106445" w:rsidP="0000652C">
      <w:pPr>
        <w:rPr>
          <w:rStyle w:val="Hervorhebung"/>
        </w:rPr>
      </w:pPr>
      <w:r w:rsidRPr="009F7AE6">
        <w:rPr>
          <w:rStyle w:val="Hervorhebung"/>
        </w:rPr>
        <w:t xml:space="preserve">Example: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0"/>
        <w:gridCol w:w="2797"/>
        <w:gridCol w:w="2798"/>
      </w:tblGrid>
      <w:tr w:rsidR="00DF4174" w:rsidRPr="00141BFC" w14:paraId="0166627A" w14:textId="77777777" w:rsidTr="009F7AE6">
        <w:tc>
          <w:tcPr>
            <w:tcW w:w="0" w:type="auto"/>
          </w:tcPr>
          <w:p w14:paraId="5A9C360E" w14:textId="77777777" w:rsidR="00DF4174" w:rsidRPr="00141BFC" w:rsidRDefault="00DF4174" w:rsidP="0000652C">
            <w:pPr>
              <w:rPr>
                <w:rFonts w:eastAsiaTheme="minorEastAsia"/>
                <w:sz w:val="22"/>
                <w:szCs w:val="22"/>
                <w:lang w:val="en-US"/>
              </w:rPr>
            </w:pPr>
          </w:p>
        </w:tc>
        <w:tc>
          <w:tcPr>
            <w:tcW w:w="2797" w:type="dxa"/>
          </w:tcPr>
          <w:p w14:paraId="35D2B019" w14:textId="58191DCA" w:rsidR="00DF4174" w:rsidRPr="00141BFC" w:rsidRDefault="00DF4174" w:rsidP="0000652C">
            <w:pPr>
              <w:rPr>
                <w:rStyle w:val="Hervorhebung"/>
                <w:sz w:val="22"/>
                <w:szCs w:val="22"/>
              </w:rPr>
            </w:pPr>
            <w:r w:rsidRPr="00141BFC">
              <w:rPr>
                <w:rStyle w:val="Hervorhebung"/>
                <w:color w:val="A6460F" w:themeColor="accent5"/>
                <w:sz w:val="22"/>
                <w:szCs w:val="22"/>
              </w:rPr>
              <w:t>Squared Euclidean distance from red centre</w:t>
            </w:r>
          </w:p>
        </w:tc>
        <w:tc>
          <w:tcPr>
            <w:tcW w:w="2798" w:type="dxa"/>
          </w:tcPr>
          <w:p w14:paraId="6EBA6FF8" w14:textId="60E82774" w:rsidR="00DF4174" w:rsidRPr="00141BFC" w:rsidRDefault="00DF4174" w:rsidP="0000652C">
            <w:pPr>
              <w:rPr>
                <w:rStyle w:val="Hervorhebung"/>
                <w:sz w:val="22"/>
                <w:szCs w:val="22"/>
              </w:rPr>
            </w:pPr>
            <w:r w:rsidRPr="00141BFC">
              <w:rPr>
                <w:rStyle w:val="Hervorhebung"/>
                <w:color w:val="8B9654" w:themeColor="accent6"/>
                <w:sz w:val="22"/>
                <w:szCs w:val="22"/>
              </w:rPr>
              <w:t>Squared Euclidean distance from green centre</w:t>
            </w:r>
          </w:p>
        </w:tc>
      </w:tr>
      <w:tr w:rsidR="00DF4174" w:rsidRPr="00141BFC" w14:paraId="31011C10" w14:textId="77777777" w:rsidTr="009F7AE6">
        <w:tc>
          <w:tcPr>
            <w:tcW w:w="0" w:type="auto"/>
          </w:tcPr>
          <w:p w14:paraId="4FDC8CA7" w14:textId="77777777" w:rsidR="00DF4174" w:rsidRPr="00141BFC" w:rsidRDefault="00DF4174" w:rsidP="0000652C">
            <w:pPr>
              <w:rPr>
                <w:rFonts w:eastAsiaTheme="minorEastAsia"/>
                <w:sz w:val="22"/>
                <w:szCs w:val="22"/>
                <w:lang w:val="en-US"/>
              </w:rPr>
            </w:pPr>
          </w:p>
        </w:tc>
        <w:tc>
          <w:tcPr>
            <w:tcW w:w="2797" w:type="dxa"/>
          </w:tcPr>
          <w:p w14:paraId="5B0CD48F" w14:textId="09E0D8F3" w:rsidR="00DF4174" w:rsidRPr="00141BFC" w:rsidRDefault="0025784B" w:rsidP="0000652C">
            <w:pPr>
              <w:rPr>
                <w:rFonts w:eastAsiaTheme="minorEastAsia"/>
                <w:b/>
                <w:bCs/>
                <w:color w:val="A6460F" w:themeColor="accent5"/>
                <w:sz w:val="22"/>
                <w:szCs w:val="22"/>
                <w:lang w:val="en-US"/>
              </w:rPr>
            </w:pPr>
            <m:oMath>
              <m:r>
                <m:rPr>
                  <m:sty m:val="b"/>
                </m:rPr>
                <w:rPr>
                  <w:rFonts w:ascii="Cambria Math" w:eastAsiaTheme="minorEastAsia" w:hAnsi="Cambria Math"/>
                  <w:color w:val="A6460F" w:themeColor="accent5"/>
                  <w:sz w:val="22"/>
                  <w:szCs w:val="22"/>
                  <w:lang w:val="en-US"/>
                </w:rPr>
                <m:t>1.25,2</m:t>
              </m:r>
            </m:oMath>
            <w:r w:rsidR="00DF4174" w:rsidRPr="00141BFC">
              <w:rPr>
                <w:rFonts w:eastAsiaTheme="minorEastAsia"/>
                <w:b/>
                <w:bCs/>
                <w:color w:val="A6460F" w:themeColor="accent5"/>
                <w:sz w:val="22"/>
                <w:szCs w:val="22"/>
                <w:lang w:val="en-US"/>
              </w:rPr>
              <w:t xml:space="preserve"> </w:t>
            </w:r>
          </w:p>
        </w:tc>
        <w:tc>
          <w:tcPr>
            <w:tcW w:w="2798" w:type="dxa"/>
          </w:tcPr>
          <w:p w14:paraId="16435ADA" w14:textId="3192A4CB" w:rsidR="00DF4174" w:rsidRPr="00141BFC" w:rsidRDefault="0025784B" w:rsidP="0000652C">
            <w:pPr>
              <w:rPr>
                <w:rFonts w:eastAsiaTheme="minorEastAsia"/>
                <w:b/>
                <w:bCs/>
                <w:sz w:val="22"/>
                <w:szCs w:val="22"/>
                <w:lang w:val="en-US"/>
              </w:rPr>
            </w:pPr>
            <m:oMath>
              <m:r>
                <m:rPr>
                  <m:sty m:val="bi"/>
                </m:rPr>
                <w:rPr>
                  <w:rFonts w:ascii="Cambria Math" w:eastAsiaTheme="minorEastAsia" w:hAnsi="Cambria Math"/>
                  <w:color w:val="8B9654" w:themeColor="accent6"/>
                  <w:sz w:val="22"/>
                  <w:szCs w:val="22"/>
                  <w:lang w:val="en-US"/>
                </w:rPr>
                <m:t>2.5,1</m:t>
              </m:r>
            </m:oMath>
            <w:r w:rsidR="00DF4174" w:rsidRPr="00141BFC">
              <w:rPr>
                <w:rFonts w:eastAsiaTheme="minorEastAsia"/>
                <w:b/>
                <w:bCs/>
                <w:sz w:val="22"/>
                <w:szCs w:val="22"/>
                <w:lang w:val="en-US"/>
              </w:rPr>
              <w:t xml:space="preserve"> </w:t>
            </w:r>
          </w:p>
        </w:tc>
      </w:tr>
      <w:tr w:rsidR="00DF4174" w:rsidRPr="00141BFC" w14:paraId="0AE7FF36" w14:textId="77777777" w:rsidTr="009F7AE6">
        <w:tc>
          <w:tcPr>
            <w:tcW w:w="0" w:type="auto"/>
          </w:tcPr>
          <w:p w14:paraId="129E5480" w14:textId="39338E0A" w:rsidR="00DF4174" w:rsidRPr="00141BFC" w:rsidRDefault="00DE2CED" w:rsidP="0000652C">
            <w:pPr>
              <w:rPr>
                <w:rFonts w:eastAsiaTheme="minorEastAsia"/>
                <w:color w:val="A6460F" w:themeColor="accent5"/>
                <w:sz w:val="22"/>
                <w:szCs w:val="22"/>
                <w:lang w:val="en-US"/>
              </w:rPr>
            </w:pPr>
            <m:oMath>
              <m:r>
                <w:rPr>
                  <w:rFonts w:ascii="Cambria Math" w:eastAsiaTheme="minorEastAsia" w:hAnsi="Cambria Math"/>
                  <w:color w:val="A6460F" w:themeColor="accent5"/>
                  <w:sz w:val="22"/>
                  <w:szCs w:val="22"/>
                  <w:lang w:val="en-US"/>
                </w:rPr>
                <m:t>1,3</m:t>
              </m:r>
            </m:oMath>
            <w:r w:rsidRPr="00141BFC">
              <w:rPr>
                <w:rFonts w:eastAsiaTheme="minorEastAsia"/>
                <w:color w:val="A6460F" w:themeColor="accent5"/>
                <w:sz w:val="22"/>
                <w:szCs w:val="22"/>
                <w:lang w:val="en-US"/>
              </w:rPr>
              <w:t xml:space="preserve"> </w:t>
            </w:r>
          </w:p>
        </w:tc>
        <w:tc>
          <w:tcPr>
            <w:tcW w:w="2797" w:type="dxa"/>
          </w:tcPr>
          <w:p w14:paraId="5F1C7F4D" w14:textId="34CEE74B" w:rsidR="00DF4174" w:rsidRPr="00141BFC" w:rsidRDefault="007426ED" w:rsidP="0000652C">
            <w:pPr>
              <w:rPr>
                <w:rFonts w:eastAsiaTheme="minorEastAsia"/>
                <w:sz w:val="22"/>
                <w:szCs w:val="22"/>
                <w:lang w:val="en-US"/>
              </w:rPr>
            </w:pPr>
            <m:oMath>
              <m:sSup>
                <m:sSupPr>
                  <m:ctrlPr>
                    <w:rPr>
                      <w:rFonts w:ascii="Cambria Math" w:eastAsiaTheme="minorEastAsia" w:hAnsi="Cambria Math"/>
                      <w:bCs/>
                      <w:sz w:val="22"/>
                      <w:szCs w:val="22"/>
                      <w:lang w:val="en-US"/>
                    </w:rPr>
                  </m:ctrlPr>
                </m:sSupPr>
                <m:e>
                  <m:d>
                    <m:dPr>
                      <m:ctrlPr>
                        <w:rPr>
                          <w:rFonts w:ascii="Cambria Math" w:eastAsiaTheme="minorEastAsia" w:hAnsi="Cambria Math"/>
                          <w:bCs/>
                          <w:sz w:val="22"/>
                          <w:szCs w:val="22"/>
                          <w:lang w:val="en-US"/>
                        </w:rPr>
                      </m:ctrlPr>
                    </m:dPr>
                    <m:e>
                      <m:r>
                        <m:rPr>
                          <m:sty m:val="p"/>
                        </m:rPr>
                        <w:rPr>
                          <w:rFonts w:ascii="Cambria Math" w:eastAsiaTheme="minorEastAsia" w:hAnsi="Cambria Math"/>
                          <w:sz w:val="22"/>
                          <w:szCs w:val="22"/>
                          <w:lang w:val="en-US"/>
                        </w:rPr>
                        <m:t>1.25-1</m:t>
                      </m:r>
                    </m:e>
                  </m:d>
                </m:e>
                <m:sup>
                  <m:r>
                    <m:rPr>
                      <m:sty m:val="p"/>
                    </m:rPr>
                    <w:rPr>
                      <w:rFonts w:ascii="Cambria Math" w:eastAsiaTheme="minorEastAsia" w:hAnsi="Cambria Math"/>
                      <w:sz w:val="22"/>
                      <w:szCs w:val="22"/>
                      <w:lang w:val="en-US"/>
                    </w:rPr>
                    <m:t>2</m:t>
                  </m:r>
                </m:sup>
              </m:sSup>
              <m:r>
                <m:rPr>
                  <m:sty m:val="p"/>
                </m:rPr>
                <w:rPr>
                  <w:rFonts w:ascii="Cambria Math" w:eastAsiaTheme="minorEastAsia" w:hAnsi="Cambria Math"/>
                  <w:sz w:val="22"/>
                  <w:szCs w:val="22"/>
                  <w:lang w:val="en-US"/>
                </w:rPr>
                <m:t>+</m:t>
              </m:r>
              <m:sSup>
                <m:sSupPr>
                  <m:ctrlPr>
                    <w:rPr>
                      <w:rFonts w:ascii="Cambria Math" w:eastAsiaTheme="minorEastAsia" w:hAnsi="Cambria Math"/>
                      <w:bCs/>
                      <w:sz w:val="22"/>
                      <w:szCs w:val="22"/>
                      <w:lang w:val="en-US"/>
                    </w:rPr>
                  </m:ctrlPr>
                </m:sSupPr>
                <m:e>
                  <m:d>
                    <m:dPr>
                      <m:ctrlPr>
                        <w:rPr>
                          <w:rFonts w:ascii="Cambria Math" w:eastAsiaTheme="minorEastAsia" w:hAnsi="Cambria Math"/>
                          <w:bCs/>
                          <w:sz w:val="22"/>
                          <w:szCs w:val="22"/>
                          <w:lang w:val="en-US"/>
                        </w:rPr>
                      </m:ctrlPr>
                    </m:dPr>
                    <m:e>
                      <m:r>
                        <m:rPr>
                          <m:sty m:val="p"/>
                        </m:rPr>
                        <w:rPr>
                          <w:rFonts w:ascii="Cambria Math" w:eastAsiaTheme="minorEastAsia" w:hAnsi="Cambria Math"/>
                          <w:sz w:val="22"/>
                          <w:szCs w:val="22"/>
                          <w:lang w:val="en-US"/>
                        </w:rPr>
                        <m:t>3-2</m:t>
                      </m:r>
                    </m:e>
                  </m:d>
                </m:e>
                <m:sup>
                  <m:r>
                    <m:rPr>
                      <m:sty m:val="p"/>
                    </m:rPr>
                    <w:rPr>
                      <w:rFonts w:ascii="Cambria Math" w:eastAsiaTheme="minorEastAsia" w:hAnsi="Cambria Math"/>
                      <w:sz w:val="22"/>
                      <w:szCs w:val="22"/>
                      <w:lang w:val="en-US"/>
                    </w:rPr>
                    <m:t>2</m:t>
                  </m:r>
                </m:sup>
              </m:sSup>
              <m:r>
                <m:rPr>
                  <m:sty m:val="p"/>
                </m:rPr>
                <w:rPr>
                  <w:rFonts w:ascii="Cambria Math" w:eastAsiaTheme="minorEastAsia" w:hAnsi="Cambria Math"/>
                  <w:sz w:val="22"/>
                  <w:szCs w:val="22"/>
                  <w:lang w:val="en-US"/>
                </w:rPr>
                <m:t>=</m:t>
              </m:r>
              <m:r>
                <w:rPr>
                  <w:rFonts w:ascii="Cambria Math" w:eastAsiaTheme="minorEastAsia" w:hAnsi="Cambria Math"/>
                  <w:sz w:val="22"/>
                  <w:szCs w:val="22"/>
                  <w:lang w:val="en-US"/>
                </w:rPr>
                <m:t>1.0625</m:t>
              </m:r>
            </m:oMath>
            <w:r w:rsidR="00CD1D38" w:rsidRPr="00141BFC">
              <w:rPr>
                <w:rFonts w:eastAsiaTheme="minorEastAsia"/>
                <w:sz w:val="22"/>
                <w:szCs w:val="22"/>
                <w:lang w:val="en-US"/>
              </w:rPr>
              <w:t xml:space="preserve"> </w:t>
            </w:r>
          </w:p>
        </w:tc>
        <w:tc>
          <w:tcPr>
            <w:tcW w:w="2798" w:type="dxa"/>
          </w:tcPr>
          <w:p w14:paraId="634C8DC7" w14:textId="13CB0235" w:rsidR="00DF4174" w:rsidRPr="00141BFC" w:rsidRDefault="00CD1D38" w:rsidP="0000652C">
            <w:pPr>
              <w:rPr>
                <w:rFonts w:eastAsiaTheme="minorEastAsia"/>
                <w:sz w:val="22"/>
                <w:szCs w:val="22"/>
                <w:lang w:val="en-US"/>
              </w:rPr>
            </w:pPr>
            <w:r w:rsidRPr="00141BFC">
              <w:rPr>
                <w:rFonts w:eastAsiaTheme="minorEastAsia"/>
                <w:sz w:val="22"/>
                <w:szCs w:val="22"/>
                <w:lang w:val="en-US"/>
              </w:rPr>
              <w:t>-</w:t>
            </w:r>
          </w:p>
        </w:tc>
      </w:tr>
      <w:tr w:rsidR="00CD1D38" w:rsidRPr="00141BFC" w14:paraId="72D85831" w14:textId="77777777" w:rsidTr="009F7AE6">
        <w:tc>
          <w:tcPr>
            <w:tcW w:w="0" w:type="auto"/>
          </w:tcPr>
          <w:p w14:paraId="5A2A580E" w14:textId="2310CCD3" w:rsidR="00CD1D38" w:rsidRPr="00141BFC" w:rsidRDefault="0025784B" w:rsidP="0000652C">
            <w:pPr>
              <w:rPr>
                <w:rFonts w:ascii="Calibri" w:eastAsia="Yu Mincho" w:hAnsi="Calibri" w:cs="Arial"/>
                <w:color w:val="A6460F" w:themeColor="accent5"/>
                <w:sz w:val="22"/>
                <w:szCs w:val="22"/>
                <w:lang w:val="en-US"/>
              </w:rPr>
            </w:pPr>
            <m:oMath>
              <m:r>
                <w:rPr>
                  <w:rFonts w:ascii="Cambria Math" w:eastAsia="Yu Mincho" w:hAnsi="Cambria Math" w:cs="Arial"/>
                  <w:color w:val="A6460F" w:themeColor="accent5"/>
                  <w:sz w:val="22"/>
                  <w:szCs w:val="22"/>
                  <w:lang w:val="en-US"/>
                </w:rPr>
                <m:t>1,2</m:t>
              </m:r>
            </m:oMath>
            <w:r w:rsidR="00CD1D38" w:rsidRPr="00141BFC">
              <w:rPr>
                <w:rFonts w:ascii="Calibri" w:eastAsia="Yu Mincho" w:hAnsi="Calibri" w:cs="Arial"/>
                <w:color w:val="A6460F" w:themeColor="accent5"/>
                <w:sz w:val="22"/>
                <w:szCs w:val="22"/>
                <w:lang w:val="en-US"/>
              </w:rPr>
              <w:t xml:space="preserve"> </w:t>
            </w:r>
          </w:p>
        </w:tc>
        <w:tc>
          <w:tcPr>
            <w:tcW w:w="2797" w:type="dxa"/>
          </w:tcPr>
          <w:p w14:paraId="2580F03F" w14:textId="2DEEB0F1" w:rsidR="00CD1D38" w:rsidRPr="00141BFC" w:rsidRDefault="0025784B" w:rsidP="0000652C">
            <w:pPr>
              <w:rPr>
                <w:rFonts w:ascii="Calibri" w:eastAsia="Yu Mincho" w:hAnsi="Calibri" w:cs="Arial"/>
                <w:bCs/>
                <w:sz w:val="22"/>
                <w:szCs w:val="22"/>
                <w:lang w:val="en-US"/>
              </w:rPr>
            </w:pPr>
            <m:oMath>
              <m:r>
                <m:rPr>
                  <m:sty m:val="p"/>
                </m:rPr>
                <w:rPr>
                  <w:rFonts w:ascii="Cambria Math" w:eastAsia="Yu Mincho" w:hAnsi="Cambria Math" w:cs="Arial"/>
                  <w:sz w:val="22"/>
                  <w:szCs w:val="22"/>
                  <w:lang w:val="en-US"/>
                </w:rPr>
                <m:t>0.0625</m:t>
              </m:r>
            </m:oMath>
            <w:r w:rsidR="00CD1D38" w:rsidRPr="00141BFC">
              <w:rPr>
                <w:rFonts w:ascii="Calibri" w:eastAsia="Yu Mincho" w:hAnsi="Calibri" w:cs="Arial"/>
                <w:bCs/>
                <w:sz w:val="22"/>
                <w:szCs w:val="22"/>
                <w:lang w:val="en-US"/>
              </w:rPr>
              <w:t xml:space="preserve"> </w:t>
            </w:r>
          </w:p>
        </w:tc>
        <w:tc>
          <w:tcPr>
            <w:tcW w:w="2798" w:type="dxa"/>
          </w:tcPr>
          <w:p w14:paraId="5E8D6E96" w14:textId="29FF996D" w:rsidR="00CD1D38" w:rsidRPr="00141BFC" w:rsidRDefault="00CD1D38" w:rsidP="0000652C">
            <w:pPr>
              <w:rPr>
                <w:rFonts w:eastAsiaTheme="minorEastAsia"/>
                <w:sz w:val="22"/>
                <w:szCs w:val="22"/>
                <w:lang w:val="en-US"/>
              </w:rPr>
            </w:pPr>
            <w:r w:rsidRPr="00141BFC">
              <w:rPr>
                <w:rFonts w:eastAsiaTheme="minorEastAsia"/>
                <w:sz w:val="22"/>
                <w:szCs w:val="22"/>
                <w:lang w:val="en-US"/>
              </w:rPr>
              <w:t>-</w:t>
            </w:r>
          </w:p>
        </w:tc>
      </w:tr>
      <w:tr w:rsidR="00CD1D38" w:rsidRPr="00141BFC" w14:paraId="2F8A4775" w14:textId="77777777" w:rsidTr="009F7AE6">
        <w:tc>
          <w:tcPr>
            <w:tcW w:w="0" w:type="auto"/>
          </w:tcPr>
          <w:p w14:paraId="493CC322" w14:textId="3F7CDA73" w:rsidR="00CD1D38" w:rsidRPr="00141BFC" w:rsidRDefault="0025784B" w:rsidP="0000652C">
            <w:pPr>
              <w:rPr>
                <w:rFonts w:ascii="Calibri" w:eastAsia="Yu Mincho" w:hAnsi="Calibri" w:cs="Arial"/>
                <w:color w:val="A6460F" w:themeColor="accent5"/>
                <w:sz w:val="22"/>
                <w:szCs w:val="22"/>
                <w:lang w:val="en-US"/>
              </w:rPr>
            </w:pPr>
            <m:oMath>
              <m:r>
                <w:rPr>
                  <w:rFonts w:ascii="Cambria Math" w:eastAsia="Yu Mincho" w:hAnsi="Cambria Math" w:cs="Arial"/>
                  <w:color w:val="A6460F" w:themeColor="accent5"/>
                  <w:sz w:val="22"/>
                  <w:szCs w:val="22"/>
                  <w:lang w:val="en-US"/>
                </w:rPr>
                <m:t>1,1</m:t>
              </m:r>
            </m:oMath>
            <w:r w:rsidR="00CD1D38" w:rsidRPr="00141BFC">
              <w:rPr>
                <w:rFonts w:ascii="Calibri" w:eastAsia="Yu Mincho" w:hAnsi="Calibri" w:cs="Arial"/>
                <w:color w:val="A6460F" w:themeColor="accent5"/>
                <w:sz w:val="22"/>
                <w:szCs w:val="22"/>
                <w:lang w:val="en-US"/>
              </w:rPr>
              <w:t xml:space="preserve"> </w:t>
            </w:r>
          </w:p>
        </w:tc>
        <w:tc>
          <w:tcPr>
            <w:tcW w:w="2797" w:type="dxa"/>
          </w:tcPr>
          <w:p w14:paraId="3B16C91E" w14:textId="676455FA" w:rsidR="00CD1D38" w:rsidRPr="00141BFC" w:rsidRDefault="0025784B" w:rsidP="0000652C">
            <w:pPr>
              <w:rPr>
                <w:rFonts w:ascii="Calibri" w:eastAsia="Yu Mincho" w:hAnsi="Calibri" w:cs="Arial"/>
                <w:bCs/>
                <w:sz w:val="22"/>
                <w:szCs w:val="22"/>
                <w:lang w:val="en-US"/>
              </w:rPr>
            </w:pPr>
            <m:oMath>
              <m:r>
                <m:rPr>
                  <m:sty m:val="p"/>
                </m:rPr>
                <w:rPr>
                  <w:rFonts w:ascii="Cambria Math" w:eastAsia="Yu Mincho" w:hAnsi="Cambria Math" w:cs="Arial"/>
                  <w:sz w:val="22"/>
                  <w:szCs w:val="22"/>
                  <w:lang w:val="en-US"/>
                </w:rPr>
                <m:t>1.0625</m:t>
              </m:r>
            </m:oMath>
            <w:r w:rsidR="00CD1D38" w:rsidRPr="00141BFC">
              <w:rPr>
                <w:rFonts w:ascii="Calibri" w:eastAsia="Yu Mincho" w:hAnsi="Calibri" w:cs="Arial"/>
                <w:bCs/>
                <w:sz w:val="22"/>
                <w:szCs w:val="22"/>
                <w:lang w:val="en-US"/>
              </w:rPr>
              <w:t xml:space="preserve"> </w:t>
            </w:r>
          </w:p>
        </w:tc>
        <w:tc>
          <w:tcPr>
            <w:tcW w:w="2798" w:type="dxa"/>
          </w:tcPr>
          <w:p w14:paraId="742E4E99" w14:textId="571D81CA" w:rsidR="00CD1D38" w:rsidRPr="00141BFC" w:rsidRDefault="00CD1D38" w:rsidP="0000652C">
            <w:pPr>
              <w:rPr>
                <w:rFonts w:eastAsiaTheme="minorEastAsia"/>
                <w:sz w:val="22"/>
                <w:szCs w:val="22"/>
                <w:lang w:val="en-US"/>
              </w:rPr>
            </w:pPr>
            <w:r w:rsidRPr="00141BFC">
              <w:rPr>
                <w:rFonts w:eastAsiaTheme="minorEastAsia"/>
                <w:sz w:val="22"/>
                <w:szCs w:val="22"/>
                <w:lang w:val="en-US"/>
              </w:rPr>
              <w:t>-</w:t>
            </w:r>
          </w:p>
        </w:tc>
      </w:tr>
      <w:tr w:rsidR="00CD1D38" w:rsidRPr="00141BFC" w14:paraId="29B9E2BF" w14:textId="77777777" w:rsidTr="009F7AE6">
        <w:tc>
          <w:tcPr>
            <w:tcW w:w="0" w:type="auto"/>
          </w:tcPr>
          <w:p w14:paraId="7E60B671" w14:textId="672E215E" w:rsidR="00CD1D38" w:rsidRPr="00141BFC" w:rsidRDefault="0025784B" w:rsidP="0000652C">
            <w:pPr>
              <w:rPr>
                <w:rFonts w:ascii="Calibri" w:eastAsia="Yu Mincho" w:hAnsi="Calibri" w:cs="Arial"/>
                <w:color w:val="8B9654" w:themeColor="accent6"/>
                <w:sz w:val="22"/>
                <w:szCs w:val="22"/>
                <w:lang w:val="en-US"/>
              </w:rPr>
            </w:pPr>
            <w:r w:rsidRPr="00141BFC">
              <w:rPr>
                <w:rFonts w:eastAsiaTheme="minorEastAsia"/>
                <w:color w:val="8B9654" w:themeColor="accent6"/>
                <w:sz w:val="22"/>
                <w:szCs w:val="22"/>
                <w:lang w:val="en-US"/>
              </w:rPr>
              <w:t>2,1</w:t>
            </w:r>
            <w:r w:rsidR="002E2541" w:rsidRPr="00141BFC">
              <w:rPr>
                <w:rFonts w:eastAsiaTheme="minorEastAsia"/>
                <w:color w:val="8B9654" w:themeColor="accent6"/>
                <w:sz w:val="22"/>
                <w:szCs w:val="22"/>
                <w:lang w:val="en-US"/>
              </w:rPr>
              <w:t xml:space="preserve"> </w:t>
            </w:r>
          </w:p>
        </w:tc>
        <w:tc>
          <w:tcPr>
            <w:tcW w:w="2797" w:type="dxa"/>
          </w:tcPr>
          <w:p w14:paraId="5F441904" w14:textId="7EEB65DD" w:rsidR="00CD1D38" w:rsidRPr="00141BFC" w:rsidRDefault="002E2541" w:rsidP="0000652C">
            <w:pPr>
              <w:rPr>
                <w:rFonts w:ascii="Calibri" w:eastAsia="Yu Mincho" w:hAnsi="Calibri" w:cs="Arial"/>
                <w:sz w:val="22"/>
                <w:szCs w:val="22"/>
                <w:lang w:val="en-US"/>
              </w:rPr>
            </w:pPr>
            <w:r w:rsidRPr="00141BFC">
              <w:rPr>
                <w:rFonts w:ascii="Calibri" w:eastAsia="Yu Mincho" w:hAnsi="Calibri" w:cs="Arial"/>
                <w:sz w:val="22"/>
                <w:szCs w:val="22"/>
                <w:lang w:val="en-US"/>
              </w:rPr>
              <w:t>-</w:t>
            </w:r>
          </w:p>
        </w:tc>
        <w:tc>
          <w:tcPr>
            <w:tcW w:w="2798" w:type="dxa"/>
          </w:tcPr>
          <w:p w14:paraId="528093FB" w14:textId="26DBF720" w:rsidR="00CD1D38" w:rsidRPr="00141BFC" w:rsidRDefault="0025784B" w:rsidP="0000652C">
            <w:pPr>
              <w:rPr>
                <w:rFonts w:eastAsiaTheme="minorEastAsia"/>
                <w:sz w:val="22"/>
                <w:szCs w:val="22"/>
                <w:lang w:val="en-US"/>
              </w:rPr>
            </w:pPr>
            <m:oMath>
              <m:r>
                <w:rPr>
                  <w:rFonts w:ascii="Cambria Math" w:eastAsiaTheme="minorEastAsia" w:hAnsi="Cambria Math"/>
                  <w:sz w:val="22"/>
                  <w:szCs w:val="22"/>
                  <w:lang w:val="en-US"/>
                </w:rPr>
                <m:t>0.25</m:t>
              </m:r>
            </m:oMath>
            <w:r w:rsidR="002E2541" w:rsidRPr="00141BFC">
              <w:rPr>
                <w:rFonts w:eastAsiaTheme="minorEastAsia"/>
                <w:sz w:val="22"/>
                <w:szCs w:val="22"/>
                <w:lang w:val="en-US"/>
              </w:rPr>
              <w:t xml:space="preserve"> </w:t>
            </w:r>
          </w:p>
        </w:tc>
      </w:tr>
      <w:tr w:rsidR="002E2541" w:rsidRPr="00141BFC" w14:paraId="6684CA19" w14:textId="77777777" w:rsidTr="009F7AE6">
        <w:tc>
          <w:tcPr>
            <w:tcW w:w="0" w:type="auto"/>
          </w:tcPr>
          <w:p w14:paraId="3684D4F5" w14:textId="3A7E074F" w:rsidR="002E2541" w:rsidRPr="00141BFC" w:rsidRDefault="0025784B" w:rsidP="0000652C">
            <w:pPr>
              <w:rPr>
                <w:rFonts w:ascii="Calibri" w:eastAsia="Yu Mincho" w:hAnsi="Calibri" w:cs="Arial"/>
                <w:color w:val="A6460F" w:themeColor="accent5"/>
                <w:sz w:val="22"/>
                <w:szCs w:val="22"/>
                <w:lang w:val="en-US"/>
              </w:rPr>
            </w:pPr>
            <m:oMath>
              <m:r>
                <w:rPr>
                  <w:rFonts w:ascii="Cambria Math" w:eastAsia="Yu Mincho" w:hAnsi="Cambria Math" w:cs="Arial"/>
                  <w:color w:val="A6460F" w:themeColor="accent5"/>
                  <w:sz w:val="22"/>
                  <w:szCs w:val="22"/>
                  <w:lang w:val="en-US"/>
                </w:rPr>
                <m:t xml:space="preserve">2,2 </m:t>
              </m:r>
            </m:oMath>
            <w:r w:rsidR="002E2541" w:rsidRPr="00141BFC">
              <w:rPr>
                <w:rFonts w:ascii="Calibri" w:eastAsia="Yu Mincho" w:hAnsi="Calibri" w:cs="Arial"/>
                <w:color w:val="A6460F" w:themeColor="accent5"/>
                <w:sz w:val="22"/>
                <w:szCs w:val="22"/>
                <w:lang w:val="en-US"/>
              </w:rPr>
              <w:t xml:space="preserve"> </w:t>
            </w:r>
          </w:p>
        </w:tc>
        <w:tc>
          <w:tcPr>
            <w:tcW w:w="2797" w:type="dxa"/>
          </w:tcPr>
          <w:p w14:paraId="20EA808A" w14:textId="32326C77" w:rsidR="002E2541" w:rsidRPr="00141BFC" w:rsidRDefault="0025784B" w:rsidP="0000652C">
            <w:pPr>
              <w:rPr>
                <w:rFonts w:ascii="Calibri" w:eastAsia="Yu Mincho" w:hAnsi="Calibri" w:cs="Arial"/>
                <w:bCs/>
                <w:sz w:val="22"/>
                <w:szCs w:val="22"/>
                <w:lang w:val="en-US"/>
              </w:rPr>
            </w:pPr>
            <m:oMath>
              <m:r>
                <w:rPr>
                  <w:rFonts w:ascii="Cambria Math" w:eastAsia="Yu Mincho" w:hAnsi="Cambria Math" w:cs="Arial"/>
                  <w:sz w:val="22"/>
                  <w:szCs w:val="22"/>
                  <w:lang w:val="en-US"/>
                </w:rPr>
                <m:t>0.5625</m:t>
              </m:r>
            </m:oMath>
            <w:r w:rsidR="002E2541" w:rsidRPr="00141BFC">
              <w:rPr>
                <w:rFonts w:ascii="Calibri" w:eastAsia="Yu Mincho" w:hAnsi="Calibri" w:cs="Arial"/>
                <w:bCs/>
                <w:sz w:val="22"/>
                <w:szCs w:val="22"/>
                <w:lang w:val="en-US"/>
              </w:rPr>
              <w:t xml:space="preserve"> </w:t>
            </w:r>
          </w:p>
        </w:tc>
        <w:tc>
          <w:tcPr>
            <w:tcW w:w="2798" w:type="dxa"/>
          </w:tcPr>
          <w:p w14:paraId="5F51F730" w14:textId="3D42235F" w:rsidR="002E2541" w:rsidRPr="00141BFC" w:rsidRDefault="002E2541" w:rsidP="0000652C">
            <w:pPr>
              <w:rPr>
                <w:rFonts w:ascii="Calibri" w:eastAsia="Yu Mincho" w:hAnsi="Calibri" w:cs="Arial"/>
                <w:sz w:val="22"/>
                <w:szCs w:val="22"/>
                <w:lang w:val="en-US"/>
              </w:rPr>
            </w:pPr>
            <w:r w:rsidRPr="00141BFC">
              <w:rPr>
                <w:rFonts w:ascii="Calibri" w:eastAsia="Yu Mincho" w:hAnsi="Calibri" w:cs="Arial"/>
                <w:sz w:val="22"/>
                <w:szCs w:val="22"/>
                <w:lang w:val="en-US"/>
              </w:rPr>
              <w:t>-</w:t>
            </w:r>
          </w:p>
        </w:tc>
      </w:tr>
      <w:tr w:rsidR="002E2541" w:rsidRPr="00141BFC" w14:paraId="1E9FD394" w14:textId="77777777" w:rsidTr="009F7AE6">
        <w:tc>
          <w:tcPr>
            <w:tcW w:w="0" w:type="auto"/>
          </w:tcPr>
          <w:p w14:paraId="5CB0B1F8" w14:textId="36715207" w:rsidR="002E2541" w:rsidRPr="00141BFC" w:rsidRDefault="0025784B" w:rsidP="0000652C">
            <w:pPr>
              <w:rPr>
                <w:rFonts w:ascii="Calibri" w:eastAsia="Yu Mincho" w:hAnsi="Calibri" w:cs="Arial"/>
                <w:color w:val="8B9654" w:themeColor="accent6"/>
                <w:sz w:val="22"/>
                <w:szCs w:val="22"/>
                <w:lang w:val="en-US"/>
              </w:rPr>
            </w:pPr>
            <m:oMath>
              <m:r>
                <w:rPr>
                  <w:rFonts w:ascii="Cambria Math" w:eastAsia="Yu Mincho" w:hAnsi="Cambria Math" w:cs="Arial"/>
                  <w:color w:val="8B9654" w:themeColor="accent6"/>
                  <w:sz w:val="22"/>
                  <w:szCs w:val="22"/>
                  <w:lang w:val="en-US"/>
                </w:rPr>
                <m:t>3,1</m:t>
              </m:r>
            </m:oMath>
            <w:r w:rsidR="002E2541" w:rsidRPr="00141BFC">
              <w:rPr>
                <w:rFonts w:ascii="Calibri" w:eastAsia="Yu Mincho" w:hAnsi="Calibri" w:cs="Arial"/>
                <w:color w:val="8B9654" w:themeColor="accent6"/>
                <w:sz w:val="22"/>
                <w:szCs w:val="22"/>
                <w:lang w:val="en-US"/>
              </w:rPr>
              <w:t xml:space="preserve"> </w:t>
            </w:r>
          </w:p>
        </w:tc>
        <w:tc>
          <w:tcPr>
            <w:tcW w:w="2797" w:type="dxa"/>
          </w:tcPr>
          <w:p w14:paraId="01A86F0F" w14:textId="3F219655" w:rsidR="002E2541" w:rsidRPr="00141BFC" w:rsidRDefault="002E2541" w:rsidP="0000652C">
            <w:pPr>
              <w:rPr>
                <w:rFonts w:ascii="Calibri" w:eastAsia="Yu Mincho" w:hAnsi="Calibri" w:cs="Arial"/>
                <w:bCs/>
                <w:sz w:val="22"/>
                <w:szCs w:val="22"/>
                <w:lang w:val="en-US"/>
              </w:rPr>
            </w:pPr>
            <w:r w:rsidRPr="00141BFC">
              <w:rPr>
                <w:rFonts w:ascii="Calibri" w:eastAsia="Yu Mincho" w:hAnsi="Calibri" w:cs="Arial"/>
                <w:bCs/>
                <w:sz w:val="22"/>
                <w:szCs w:val="22"/>
                <w:lang w:val="en-US"/>
              </w:rPr>
              <w:t>-</w:t>
            </w:r>
          </w:p>
        </w:tc>
        <w:tc>
          <w:tcPr>
            <w:tcW w:w="2798" w:type="dxa"/>
          </w:tcPr>
          <w:p w14:paraId="35B93E82" w14:textId="1517798E" w:rsidR="002E2541" w:rsidRPr="00141BFC" w:rsidRDefault="0025784B" w:rsidP="0000652C">
            <w:pPr>
              <w:rPr>
                <w:rFonts w:ascii="Calibri" w:eastAsia="Yu Mincho" w:hAnsi="Calibri" w:cs="Arial"/>
                <w:bCs/>
                <w:sz w:val="22"/>
                <w:szCs w:val="22"/>
                <w:lang w:val="en-US"/>
              </w:rPr>
            </w:pPr>
            <m:oMath>
              <m:r>
                <w:rPr>
                  <w:rFonts w:ascii="Cambria Math" w:eastAsia="Yu Mincho" w:hAnsi="Cambria Math" w:cs="Arial"/>
                  <w:sz w:val="22"/>
                  <w:szCs w:val="22"/>
                  <w:lang w:val="en-US"/>
                </w:rPr>
                <m:t>0.25</m:t>
              </m:r>
            </m:oMath>
            <w:r w:rsidR="002E2541" w:rsidRPr="00141BFC">
              <w:rPr>
                <w:rFonts w:ascii="Calibri" w:eastAsia="Yu Mincho" w:hAnsi="Calibri" w:cs="Arial"/>
                <w:bCs/>
                <w:sz w:val="22"/>
                <w:szCs w:val="22"/>
                <w:lang w:val="en-US"/>
              </w:rPr>
              <w:t xml:space="preserve"> </w:t>
            </w:r>
          </w:p>
        </w:tc>
      </w:tr>
      <w:tr w:rsidR="002E2541" w:rsidRPr="00141BFC" w14:paraId="06FAA6EC" w14:textId="77777777" w:rsidTr="009F7AE6">
        <w:tc>
          <w:tcPr>
            <w:tcW w:w="0" w:type="auto"/>
          </w:tcPr>
          <w:p w14:paraId="14C7F8D9" w14:textId="03B2D16E" w:rsidR="002E2541" w:rsidRPr="00141BFC" w:rsidRDefault="002E2541" w:rsidP="0000652C">
            <w:pPr>
              <w:rPr>
                <w:rFonts w:ascii="Calibri" w:eastAsia="Yu Mincho" w:hAnsi="Calibri" w:cs="Arial"/>
                <w:b/>
                <w:bCs/>
                <w:sz w:val="22"/>
                <w:szCs w:val="22"/>
                <w:lang w:val="en-US"/>
              </w:rPr>
            </w:pPr>
            <w:r w:rsidRPr="00141BFC">
              <w:rPr>
                <w:rFonts w:ascii="Calibri" w:eastAsia="Yu Mincho" w:hAnsi="Calibri" w:cs="Arial"/>
                <w:b/>
                <w:bCs/>
                <w:sz w:val="22"/>
                <w:szCs w:val="22"/>
                <w:lang w:val="en-US"/>
              </w:rPr>
              <w:t>WCSS</w:t>
            </w:r>
          </w:p>
        </w:tc>
        <w:tc>
          <w:tcPr>
            <w:tcW w:w="2797" w:type="dxa"/>
          </w:tcPr>
          <w:p w14:paraId="56A250FB" w14:textId="7B69D832" w:rsidR="002E2541" w:rsidRPr="00141BFC" w:rsidRDefault="0025784B" w:rsidP="0000652C">
            <w:pPr>
              <w:rPr>
                <w:rFonts w:ascii="Calibri" w:eastAsia="Yu Mincho" w:hAnsi="Calibri" w:cs="Arial"/>
                <w:b/>
                <w:bCs/>
                <w:color w:val="A6460F" w:themeColor="accent5"/>
                <w:sz w:val="22"/>
                <w:szCs w:val="22"/>
                <w:lang w:val="en-US"/>
              </w:rPr>
            </w:pPr>
            <m:oMath>
              <m:r>
                <m:rPr>
                  <m:sty m:val="b"/>
                </m:rPr>
                <w:rPr>
                  <w:rFonts w:ascii="Cambria Math" w:eastAsia="Yu Mincho" w:hAnsi="Cambria Math" w:cs="Arial"/>
                  <w:color w:val="A6460F" w:themeColor="accent5"/>
                  <w:sz w:val="22"/>
                  <w:szCs w:val="22"/>
                  <w:lang w:val="en-US"/>
                </w:rPr>
                <m:t>2.75</m:t>
              </m:r>
            </m:oMath>
            <w:r w:rsidR="002E2541" w:rsidRPr="00141BFC">
              <w:rPr>
                <w:rFonts w:ascii="Calibri" w:eastAsia="Yu Mincho" w:hAnsi="Calibri" w:cs="Arial"/>
                <w:b/>
                <w:bCs/>
                <w:color w:val="A6460F" w:themeColor="accent5"/>
                <w:sz w:val="22"/>
                <w:szCs w:val="22"/>
                <w:lang w:val="en-US"/>
              </w:rPr>
              <w:t xml:space="preserve"> </w:t>
            </w:r>
          </w:p>
        </w:tc>
        <w:tc>
          <w:tcPr>
            <w:tcW w:w="2798" w:type="dxa"/>
          </w:tcPr>
          <w:p w14:paraId="2C099735" w14:textId="2DA85359" w:rsidR="002E2541" w:rsidRPr="00141BFC" w:rsidRDefault="0025784B" w:rsidP="0000652C">
            <w:pPr>
              <w:rPr>
                <w:rFonts w:ascii="Calibri" w:eastAsia="Yu Mincho" w:hAnsi="Calibri" w:cs="Arial"/>
                <w:b/>
                <w:bCs/>
                <w:color w:val="8B9654" w:themeColor="accent6"/>
                <w:sz w:val="22"/>
                <w:szCs w:val="22"/>
                <w:lang w:val="en-US"/>
              </w:rPr>
            </w:pPr>
            <m:oMath>
              <m:r>
                <m:rPr>
                  <m:sty m:val="bi"/>
                </m:rPr>
                <w:rPr>
                  <w:rFonts w:ascii="Cambria Math" w:eastAsia="Yu Mincho" w:hAnsi="Cambria Math" w:cs="Arial"/>
                  <w:color w:val="8B9654" w:themeColor="accent6"/>
                  <w:sz w:val="22"/>
                  <w:szCs w:val="22"/>
                  <w:lang w:val="en-US"/>
                </w:rPr>
                <m:t>0.5</m:t>
              </m:r>
            </m:oMath>
            <w:r w:rsidR="002E2541" w:rsidRPr="00141BFC">
              <w:rPr>
                <w:rFonts w:ascii="Calibri" w:eastAsia="Yu Mincho" w:hAnsi="Calibri" w:cs="Arial"/>
                <w:b/>
                <w:bCs/>
                <w:color w:val="8B9654" w:themeColor="accent6"/>
                <w:sz w:val="22"/>
                <w:szCs w:val="22"/>
                <w:lang w:val="en-US"/>
              </w:rPr>
              <w:t xml:space="preserve"> </w:t>
            </w:r>
          </w:p>
        </w:tc>
      </w:tr>
    </w:tbl>
    <w:p w14:paraId="56B52A7A" w14:textId="0DDE693B" w:rsidR="00106445" w:rsidRDefault="00D127DC" w:rsidP="00D127DC">
      <w:pPr>
        <w:spacing w:before="240"/>
        <w:rPr>
          <w:rFonts w:eastAsiaTheme="minorEastAsia"/>
          <w:lang w:val="en-US"/>
        </w:rPr>
      </w:pPr>
      <w:r w:rsidRPr="00615347">
        <w:rPr>
          <w:rFonts w:eastAsiaTheme="minorEastAsia"/>
          <w:noProof/>
          <w:lang w:val="en-US"/>
        </w:rPr>
        <w:lastRenderedPageBreak/>
        <w:drawing>
          <wp:anchor distT="0" distB="0" distL="114300" distR="114300" simplePos="0" relativeHeight="251658261" behindDoc="0" locked="0" layoutInCell="1" allowOverlap="1" wp14:anchorId="0CD1E244" wp14:editId="585D4801">
            <wp:simplePos x="0" y="0"/>
            <wp:positionH relativeFrom="margin">
              <wp:align>right</wp:align>
            </wp:positionH>
            <wp:positionV relativeFrom="paragraph">
              <wp:posOffset>-730250</wp:posOffset>
            </wp:positionV>
            <wp:extent cx="2105025" cy="1588642"/>
            <wp:effectExtent l="0" t="0" r="0" b="0"/>
            <wp:wrapSquare wrapText="bothSides"/>
            <wp:docPr id="1256872719" name="Grafik 1256872719" descr="Ein Bild, das Reihe, Diagramm,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2719" name="Grafik 1" descr="Ein Bild, das Reihe, Diagramm, Steigung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2105025" cy="1588642"/>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Do this </w:t>
      </w:r>
      <w:r w:rsidRPr="00D127DC">
        <w:rPr>
          <w:rStyle w:val="Hervorhebung"/>
        </w:rPr>
        <w:t>calculation</w:t>
      </w:r>
      <w:r>
        <w:rPr>
          <w:rFonts w:eastAsiaTheme="minorEastAsia"/>
          <w:lang w:val="en-US"/>
        </w:rPr>
        <w:t xml:space="preserve"> as you </w:t>
      </w:r>
      <w:r w:rsidRPr="00D127DC">
        <w:rPr>
          <w:rStyle w:val="Hervorhebung"/>
        </w:rPr>
        <w:t>increase</w:t>
      </w:r>
      <w:r>
        <w:rPr>
          <w:rFonts w:eastAsiaTheme="minorEastAsia"/>
          <w:lang w:val="en-US"/>
        </w:rPr>
        <w:t xml:space="preserve"> the </w:t>
      </w:r>
      <w:proofErr w:type="gramStart"/>
      <w:r>
        <w:rPr>
          <w:rFonts w:eastAsiaTheme="minorEastAsia"/>
          <w:lang w:val="en-US"/>
        </w:rPr>
        <w:t>amount</w:t>
      </w:r>
      <w:proofErr w:type="gramEnd"/>
      <w:r>
        <w:rPr>
          <w:rFonts w:eastAsiaTheme="minorEastAsia"/>
          <w:lang w:val="en-US"/>
        </w:rPr>
        <w:t xml:space="preserve"> of clusters. Then draw a </w:t>
      </w:r>
      <w:r w:rsidRPr="00D127DC">
        <w:rPr>
          <w:rStyle w:val="Hervorhebung"/>
        </w:rPr>
        <w:t>plot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Pr>
          <w:rFonts w:eastAsiaTheme="minorEastAsia"/>
          <w:lang w:val="en-US"/>
        </w:rPr>
        <w:t xml:space="preserve"> vs inertia.</w:t>
      </w:r>
    </w:p>
    <w:p w14:paraId="32AF4A51" w14:textId="27579F20" w:rsidR="000E56AB" w:rsidRDefault="004B6AC6" w:rsidP="0000652C">
      <w:pPr>
        <w:rPr>
          <w:rFonts w:eastAsiaTheme="minorEastAsia"/>
          <w:lang w:val="en-US"/>
        </w:rPr>
      </w:pPr>
      <w:r>
        <w:rPr>
          <w:rFonts w:eastAsiaTheme="minorEastAsia"/>
          <w:lang w:val="en-US"/>
        </w:rPr>
        <w:t xml:space="preserve">The optimal </w:t>
      </w:r>
      <w:proofErr w:type="gramStart"/>
      <w:r>
        <w:rPr>
          <w:rFonts w:eastAsiaTheme="minorEastAsia"/>
          <w:lang w:val="en-US"/>
        </w:rPr>
        <w:t>amount</w:t>
      </w:r>
      <w:proofErr w:type="gramEnd"/>
      <w:r w:rsidR="00615347">
        <w:rPr>
          <w:rFonts w:eastAsiaTheme="minorEastAsia"/>
          <w:lang w:val="en-US"/>
        </w:rPr>
        <w:t xml:space="preserve"> of clusters </w:t>
      </w:r>
      <w:r>
        <w:rPr>
          <w:rFonts w:eastAsiaTheme="minorEastAsia"/>
          <w:lang w:val="en-US"/>
        </w:rPr>
        <w:t>is found a</w:t>
      </w:r>
      <w:r w:rsidR="00615347">
        <w:rPr>
          <w:rFonts w:eastAsiaTheme="minorEastAsia"/>
          <w:lang w:val="en-US"/>
        </w:rPr>
        <w:t>t the “</w:t>
      </w:r>
      <w:r w:rsidR="00615347" w:rsidRPr="00D127DC">
        <w:rPr>
          <w:rStyle w:val="Hervorhebung"/>
        </w:rPr>
        <w:t>elbow</w:t>
      </w:r>
      <w:r w:rsidR="00615347">
        <w:rPr>
          <w:rFonts w:eastAsiaTheme="minorEastAsia"/>
          <w:lang w:val="en-US"/>
        </w:rPr>
        <w:t>” of the graph.</w:t>
      </w:r>
    </w:p>
    <w:p w14:paraId="03DE9902" w14:textId="2467A60D" w:rsidR="006E2BE4" w:rsidRPr="007426ED" w:rsidRDefault="005F2267" w:rsidP="006E2BE4">
      <w:pPr>
        <w:pStyle w:val="berschrift6"/>
        <w:rPr>
          <w:rFonts w:eastAsiaTheme="minorEastAsia"/>
          <w:i/>
          <w:lang w:val="en-US"/>
        </w:rPr>
      </w:pPr>
      <w:r w:rsidRPr="007426ED">
        <w:rPr>
          <w:rStyle w:val="Hervorhebung"/>
          <w:b/>
          <w:bCs w:val="0"/>
          <w:i w:val="0"/>
          <w:iCs/>
          <w:color w:val="auto"/>
          <w:lang w:val="en-US"/>
        </w:rPr>
        <w:t>Silhouette Score</w:t>
      </w:r>
      <w:r w:rsidRPr="007426ED">
        <w:rPr>
          <w:rFonts w:eastAsiaTheme="minorEastAsia"/>
          <w:i/>
          <w:lang w:val="en-US"/>
        </w:rPr>
        <w:t xml:space="preserve"> </w:t>
      </w:r>
    </w:p>
    <w:p w14:paraId="43306566" w14:textId="26833407" w:rsidR="005F2267" w:rsidRDefault="005C1835" w:rsidP="0000652C">
      <w:pPr>
        <w:rPr>
          <w:rFonts w:eastAsiaTheme="minorEastAsia"/>
          <w:lang w:val="en-US"/>
        </w:rPr>
      </w:pPr>
      <w:r w:rsidRPr="005C1835">
        <w:rPr>
          <w:rFonts w:eastAsiaTheme="minorEastAsia"/>
          <w:lang w:val="en-US"/>
        </w:rPr>
        <w:t>The silhouette score considers both</w:t>
      </w:r>
      <w:r>
        <w:rPr>
          <w:rFonts w:eastAsiaTheme="minorEastAsia"/>
          <w:lang w:val="en-US"/>
        </w:rPr>
        <w:t xml:space="preserve"> the </w:t>
      </w:r>
      <w:r w:rsidR="001651DA" w:rsidRPr="001651DA">
        <w:rPr>
          <w:rStyle w:val="Hervorhebung"/>
          <w:rFonts w:eastAsiaTheme="minorEastAsia"/>
          <w:iCs/>
        </w:rPr>
        <w:t>cohesion</w:t>
      </w:r>
      <m:oMath>
        <m:r>
          <m:rPr>
            <m:sty m:val="p"/>
          </m:rPr>
          <w:rPr>
            <w:rStyle w:val="Hervorhebung"/>
            <w:rFonts w:ascii="Cambria Math" w:hAnsi="Cambria Math"/>
          </w:rPr>
          <m:t xml:space="preserve"> a</m:t>
        </m:r>
        <m:r>
          <m:rPr>
            <m:sty m:val="p"/>
          </m:rPr>
          <w:rPr>
            <w:rFonts w:ascii="Cambria Math" w:eastAsiaTheme="minorEastAsia" w:hAnsi="Cambria Math"/>
            <w:lang w:val="en-US"/>
          </w:rPr>
          <m:t xml:space="preserve"> </m:t>
        </m:r>
      </m:oMath>
      <w:r>
        <w:rPr>
          <w:rFonts w:eastAsiaTheme="minorEastAsia"/>
          <w:lang w:val="en-US"/>
        </w:rPr>
        <w:t xml:space="preserve">(how similar data points are within the same cluster) and </w:t>
      </w:r>
      <w:r w:rsidR="001651DA" w:rsidRPr="001651DA">
        <w:rPr>
          <w:rStyle w:val="Hervorhebung"/>
          <w:rFonts w:eastAsiaTheme="minorEastAsia"/>
          <w:iCs/>
        </w:rPr>
        <w:t>separation</w:t>
      </w:r>
      <m:oMath>
        <m:r>
          <m:rPr>
            <m:sty m:val="p"/>
          </m:rPr>
          <w:rPr>
            <w:rStyle w:val="Hervorhebung"/>
            <w:rFonts w:ascii="Cambria Math" w:hAnsi="Cambria Math"/>
          </w:rPr>
          <m:t xml:space="preserve"> b</m:t>
        </m:r>
      </m:oMath>
      <w:r>
        <w:rPr>
          <w:rFonts w:eastAsiaTheme="minorEastAsia"/>
          <w:lang w:val="en-US"/>
        </w:rPr>
        <w:t xml:space="preserve"> (how different data points are in different clusters).</w:t>
      </w:r>
      <w:r w:rsidR="00B47134">
        <w:rPr>
          <w:rFonts w:eastAsiaTheme="minorEastAsia"/>
          <w:lang w:val="en-US"/>
        </w:rPr>
        <w:t xml:space="preserve"> It provides a value between </w:t>
      </w:r>
      <m:oMath>
        <m:r>
          <m:rPr>
            <m:sty m:val="p"/>
          </m:rPr>
          <w:rPr>
            <w:rStyle w:val="Hervorhebung"/>
            <w:rFonts w:ascii="Cambria Math" w:hAnsi="Cambria Math"/>
          </w:rPr>
          <m:t>-1</m:t>
        </m:r>
      </m:oMath>
      <w:r w:rsidR="00B47134" w:rsidRPr="001651DA">
        <w:rPr>
          <w:rStyle w:val="Hervorhebung"/>
        </w:rPr>
        <w:t xml:space="preserve"> and </w:t>
      </w:r>
      <m:oMath>
        <m:r>
          <m:rPr>
            <m:sty m:val="p"/>
          </m:rPr>
          <w:rPr>
            <w:rStyle w:val="Hervorhebung"/>
            <w:rFonts w:ascii="Cambria Math" w:hAnsi="Cambria Math"/>
          </w:rPr>
          <m:t>1</m:t>
        </m:r>
      </m:oMath>
      <w:r w:rsidR="00B47134">
        <w:rPr>
          <w:rFonts w:eastAsiaTheme="minorEastAsia"/>
          <w:lang w:val="en-US"/>
        </w:rPr>
        <w:t xml:space="preserve"> for each data point, with </w:t>
      </w:r>
      <w:r w:rsidR="00B47134" w:rsidRPr="001651DA">
        <w:rPr>
          <w:rStyle w:val="Hervorhebung"/>
        </w:rPr>
        <w:t>higher values</w:t>
      </w:r>
      <w:r w:rsidR="00B47134">
        <w:rPr>
          <w:rFonts w:eastAsiaTheme="minorEastAsia"/>
          <w:lang w:val="en-US"/>
        </w:rPr>
        <w:t xml:space="preserve"> indicating </w:t>
      </w:r>
      <w:r w:rsidR="00B47134" w:rsidRPr="001651DA">
        <w:rPr>
          <w:rStyle w:val="Hervorhebung"/>
        </w:rPr>
        <w:t>better-defined</w:t>
      </w:r>
      <w:r w:rsidR="00B47134">
        <w:rPr>
          <w:rFonts w:eastAsiaTheme="minorEastAsia"/>
          <w:lang w:val="en-US"/>
        </w:rPr>
        <w:t xml:space="preserve"> </w:t>
      </w:r>
      <w:r w:rsidR="00B47134" w:rsidRPr="001651DA">
        <w:rPr>
          <w:rStyle w:val="Hervorhebung"/>
        </w:rPr>
        <w:t>clusters</w:t>
      </w:r>
      <w:r w:rsidR="00B47134">
        <w:rPr>
          <w:rFonts w:eastAsiaTheme="minorEastAsia"/>
          <w:lang w:val="en-US"/>
        </w:rPr>
        <w:t xml:space="preserve">. The overall Silhouette Score for a clustering solution is the </w:t>
      </w:r>
      <w:r w:rsidR="00B47134" w:rsidRPr="001651DA">
        <w:rPr>
          <w:rStyle w:val="Hervorhebung"/>
        </w:rPr>
        <w:t>average</w:t>
      </w:r>
      <w:r w:rsidR="00B47134">
        <w:rPr>
          <w:rFonts w:eastAsiaTheme="minorEastAsia"/>
          <w:lang w:val="en-US"/>
        </w:rPr>
        <w:t xml:space="preserve"> of these individual scores.</w:t>
      </w:r>
      <w:r w:rsidR="00904FCE">
        <w:rPr>
          <w:rFonts w:eastAsiaTheme="minorEastAsia"/>
          <w:lang w:val="en-US"/>
        </w:rPr>
        <w:t xml:space="preserve"> </w:t>
      </w:r>
      <m:oMath>
        <m:r>
          <m:rPr>
            <m:sty m:val="bi"/>
          </m:rPr>
          <w:rPr>
            <w:rFonts w:ascii="Cambria Math" w:eastAsiaTheme="minorEastAsia" w:hAnsi="Cambria Math"/>
            <w:lang w:val="en-US"/>
          </w:rPr>
          <m:t>(b-a)/</m:t>
        </m:r>
        <m:r>
          <m:rPr>
            <m:sty m:val="b"/>
          </m:rPr>
          <w:rPr>
            <w:rFonts w:ascii="Cambria Math" w:eastAsiaTheme="minorEastAsia" w:hAnsi="Cambria Math"/>
            <w:lang w:val="en-US"/>
          </w:rPr>
          <m:t>max⁡</m:t>
        </m:r>
        <m:r>
          <m:rPr>
            <m:sty m:val="bi"/>
          </m:rPr>
          <w:rPr>
            <w:rFonts w:ascii="Cambria Math" w:eastAsiaTheme="minorEastAsia" w:hAnsi="Cambria Math"/>
            <w:lang w:val="en-US"/>
          </w:rPr>
          <m:t>(a,b)</m:t>
        </m:r>
      </m:oMath>
    </w:p>
    <w:p w14:paraId="101DD19A" w14:textId="57FFC1EA" w:rsidR="00B36EC1" w:rsidRDefault="00141BFC" w:rsidP="0000652C">
      <w:pPr>
        <w:rPr>
          <w:rStyle w:val="Hervorhebung"/>
        </w:rPr>
      </w:pPr>
      <w:r w:rsidRPr="00141BFC">
        <w:rPr>
          <w:rStyle w:val="Hervorhebung"/>
          <w:noProof/>
        </w:rPr>
        <w:drawing>
          <wp:anchor distT="0" distB="0" distL="114300" distR="114300" simplePos="0" relativeHeight="251658263" behindDoc="0" locked="0" layoutInCell="1" allowOverlap="1" wp14:anchorId="6598BCFA" wp14:editId="24BCB244">
            <wp:simplePos x="0" y="0"/>
            <wp:positionH relativeFrom="margin">
              <wp:align>right</wp:align>
            </wp:positionH>
            <wp:positionV relativeFrom="paragraph">
              <wp:posOffset>7620</wp:posOffset>
            </wp:positionV>
            <wp:extent cx="2494837" cy="2006600"/>
            <wp:effectExtent l="0" t="0" r="1270" b="0"/>
            <wp:wrapSquare wrapText="bothSides"/>
            <wp:docPr id="120460172" name="Grafik 120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172" name=""/>
                    <pic:cNvPicPr/>
                  </pic:nvPicPr>
                  <pic:blipFill>
                    <a:blip r:embed="rId30">
                      <a:extLst>
                        <a:ext uri="{28A0092B-C50C-407E-A947-70E740481C1C}">
                          <a14:useLocalDpi xmlns:a14="http://schemas.microsoft.com/office/drawing/2010/main" val="0"/>
                        </a:ext>
                      </a:extLst>
                    </a:blip>
                    <a:stretch>
                      <a:fillRect/>
                    </a:stretch>
                  </pic:blipFill>
                  <pic:spPr>
                    <a:xfrm>
                      <a:off x="0" y="0"/>
                      <a:ext cx="2494837" cy="2006600"/>
                    </a:xfrm>
                    <a:prstGeom prst="rect">
                      <a:avLst/>
                    </a:prstGeom>
                  </pic:spPr>
                </pic:pic>
              </a:graphicData>
            </a:graphic>
          </wp:anchor>
        </w:drawing>
      </w:r>
      <w:r w:rsidR="00B36EC1" w:rsidRPr="00B36EC1">
        <w:rPr>
          <w:rStyle w:val="Hervorhebung"/>
          <w:lang w:val="en-US"/>
        </w:rPr>
        <w:t>Example</w:t>
      </w:r>
      <w:r w:rsidR="00B36EC1">
        <w:rPr>
          <w:rStyle w:val="Hervorhebung"/>
          <w:lang w:val="en-US"/>
        </w:rPr>
        <w:t>:</w:t>
      </w:r>
      <w:r w:rsidR="00B36EC1" w:rsidRPr="00B36EC1">
        <w:rPr>
          <w:rStyle w:val="Hervorhebung"/>
          <w:lang w:val="en-US"/>
        </w:rPr>
        <w:t xml:space="preserve"> calculation of </w:t>
      </w:r>
      <m:oMath>
        <m:r>
          <m:rPr>
            <m:sty m:val="p"/>
          </m:rPr>
          <w:rPr>
            <w:rStyle w:val="Hervorhebung"/>
            <w:rFonts w:ascii="Cambria Math" w:hAnsi="Cambria Math"/>
          </w:rPr>
          <m:t>a</m:t>
        </m:r>
      </m:oMath>
      <w:r w:rsidR="00B36EC1" w:rsidRPr="00B36EC1">
        <w:rPr>
          <w:rStyle w:val="Hervorhebung"/>
          <w:lang w:val="en-US"/>
        </w:rPr>
        <w:t xml:space="preserve"> v</w:t>
      </w:r>
      <w:proofErr w:type="spellStart"/>
      <w:r w:rsidR="00B36EC1" w:rsidRPr="00B36EC1">
        <w:rPr>
          <w:rStyle w:val="Hervorhebung"/>
        </w:rPr>
        <w:t>alue</w:t>
      </w:r>
      <w:proofErr w:type="spellEnd"/>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19"/>
        <w:gridCol w:w="266"/>
        <w:gridCol w:w="266"/>
        <w:gridCol w:w="926"/>
        <w:gridCol w:w="266"/>
        <w:gridCol w:w="266"/>
        <w:gridCol w:w="1018"/>
        <w:gridCol w:w="1250"/>
      </w:tblGrid>
      <w:tr w:rsidR="00384AF8" w14:paraId="7C624D8B" w14:textId="77777777" w:rsidTr="00710B63">
        <w:tc>
          <w:tcPr>
            <w:tcW w:w="0" w:type="auto"/>
            <w:gridSpan w:val="8"/>
          </w:tcPr>
          <w:p w14:paraId="3BA9CE76" w14:textId="24CDDA01" w:rsidR="00384AF8" w:rsidRDefault="00384AF8" w:rsidP="0000652C">
            <w:pPr>
              <w:rPr>
                <w:rStyle w:val="Hervorhebung"/>
              </w:rPr>
            </w:pPr>
            <w:r w:rsidRPr="002E20EF">
              <w:rPr>
                <w:rStyle w:val="Hervorhebung"/>
                <w:color w:val="A6460F" w:themeColor="accent5"/>
              </w:rPr>
              <w:t>Distance from other points in the cluster</w:t>
            </w:r>
          </w:p>
        </w:tc>
      </w:tr>
      <w:tr w:rsidR="00710B63" w14:paraId="641C60C4" w14:textId="77777777" w:rsidTr="00710B63">
        <w:tc>
          <w:tcPr>
            <w:tcW w:w="0" w:type="auto"/>
          </w:tcPr>
          <w:p w14:paraId="6245D50A" w14:textId="77777777" w:rsidR="00404375" w:rsidRPr="00404375" w:rsidRDefault="00404375" w:rsidP="0000652C">
            <w:pPr>
              <w:rPr>
                <w:rStyle w:val="Hervorhebung"/>
                <w:b w:val="0"/>
                <w:color w:val="auto"/>
              </w:rPr>
            </w:pPr>
          </w:p>
        </w:tc>
        <w:tc>
          <w:tcPr>
            <w:tcW w:w="0" w:type="auto"/>
            <w:gridSpan w:val="2"/>
          </w:tcPr>
          <w:p w14:paraId="2C0AD11A" w14:textId="6BA7137F"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1,3</m:t>
              </m:r>
            </m:oMath>
            <w:r w:rsidR="00404375" w:rsidRPr="002E20EF">
              <w:rPr>
                <w:rStyle w:val="Hervorhebung"/>
                <w:rFonts w:eastAsiaTheme="minorEastAsia"/>
                <w:color w:val="A6460F" w:themeColor="accent5"/>
              </w:rPr>
              <w:t xml:space="preserve"> </w:t>
            </w:r>
          </w:p>
        </w:tc>
        <w:tc>
          <w:tcPr>
            <w:tcW w:w="0" w:type="auto"/>
          </w:tcPr>
          <w:p w14:paraId="36049E93" w14:textId="393ECA27"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1,2</m:t>
              </m:r>
            </m:oMath>
            <w:r w:rsidRPr="002E20EF">
              <w:rPr>
                <w:rStyle w:val="Hervorhebung"/>
                <w:rFonts w:eastAsiaTheme="minorEastAsia"/>
                <w:color w:val="A6460F" w:themeColor="accent5"/>
              </w:rPr>
              <w:t xml:space="preserve"> </w:t>
            </w:r>
          </w:p>
        </w:tc>
        <w:tc>
          <w:tcPr>
            <w:tcW w:w="0" w:type="auto"/>
            <w:gridSpan w:val="2"/>
          </w:tcPr>
          <w:p w14:paraId="6A4435DB" w14:textId="0272FF0E"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1,1</m:t>
              </m:r>
            </m:oMath>
            <w:r w:rsidRPr="002E20EF">
              <w:rPr>
                <w:rStyle w:val="Hervorhebung"/>
                <w:rFonts w:eastAsiaTheme="minorEastAsia"/>
                <w:color w:val="A6460F" w:themeColor="accent5"/>
              </w:rPr>
              <w:t xml:space="preserve"> </w:t>
            </w:r>
          </w:p>
        </w:tc>
        <w:tc>
          <w:tcPr>
            <w:tcW w:w="0" w:type="auto"/>
          </w:tcPr>
          <w:p w14:paraId="55D30533" w14:textId="2B6E3E06"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 xml:space="preserve">2,2 </m:t>
              </m:r>
            </m:oMath>
            <w:r w:rsidRPr="002E20EF">
              <w:rPr>
                <w:rStyle w:val="Hervorhebung"/>
                <w:rFonts w:eastAsiaTheme="minorEastAsia"/>
                <w:color w:val="A6460F" w:themeColor="accent5"/>
              </w:rPr>
              <w:t xml:space="preserve"> </w:t>
            </w:r>
          </w:p>
        </w:tc>
        <w:tc>
          <w:tcPr>
            <w:tcW w:w="0" w:type="auto"/>
          </w:tcPr>
          <w:p w14:paraId="1B7B4BEC" w14:textId="37CA2C09"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a</m:t>
              </m:r>
            </m:oMath>
            <w:r w:rsidRPr="002E20EF">
              <w:rPr>
                <w:rStyle w:val="Hervorhebung"/>
                <w:rFonts w:eastAsiaTheme="minorEastAsia"/>
                <w:color w:val="A6460F" w:themeColor="accent5"/>
              </w:rPr>
              <w:t xml:space="preserve"> </w:t>
            </w:r>
          </w:p>
        </w:tc>
      </w:tr>
      <w:tr w:rsidR="009B742C" w14:paraId="5DD8040B" w14:textId="77777777" w:rsidTr="00710B63">
        <w:tc>
          <w:tcPr>
            <w:tcW w:w="0" w:type="auto"/>
          </w:tcPr>
          <w:p w14:paraId="2FB93CB6" w14:textId="263234EE"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1,3</m:t>
              </m:r>
            </m:oMath>
            <w:r w:rsidRPr="002E20EF">
              <w:rPr>
                <w:rStyle w:val="Hervorhebung"/>
                <w:rFonts w:eastAsiaTheme="minorEastAsia"/>
                <w:color w:val="A6460F" w:themeColor="accent5"/>
              </w:rPr>
              <w:t xml:space="preserve"> </w:t>
            </w:r>
          </w:p>
        </w:tc>
        <w:tc>
          <w:tcPr>
            <w:tcW w:w="0" w:type="auto"/>
            <w:gridSpan w:val="2"/>
          </w:tcPr>
          <w:p w14:paraId="705ACF1B" w14:textId="08AC28D2"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rPr>
                <m:t>-</m:t>
              </m:r>
            </m:oMath>
            <w:r>
              <w:rPr>
                <w:rStyle w:val="Hervorhebung"/>
                <w:rFonts w:eastAsiaTheme="minorEastAsia"/>
                <w:b w:val="0"/>
                <w:color w:val="auto"/>
              </w:rPr>
              <w:t xml:space="preserve"> </w:t>
            </w:r>
          </w:p>
        </w:tc>
        <w:tc>
          <w:tcPr>
            <w:tcW w:w="0" w:type="auto"/>
          </w:tcPr>
          <w:p w14:paraId="66C83977" w14:textId="4AF4A4B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gridSpan w:val="2"/>
          </w:tcPr>
          <w:p w14:paraId="2A517169" w14:textId="638A3C70"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2</m:t>
              </m:r>
            </m:oMath>
            <w:r>
              <w:rPr>
                <w:rStyle w:val="Hervorhebung"/>
                <w:rFonts w:eastAsiaTheme="minorEastAsia"/>
                <w:b w:val="0"/>
                <w:color w:val="auto"/>
              </w:rPr>
              <w:t xml:space="preserve"> </w:t>
            </w:r>
          </w:p>
        </w:tc>
        <w:tc>
          <w:tcPr>
            <w:tcW w:w="0" w:type="auto"/>
          </w:tcPr>
          <w:p w14:paraId="11788132" w14:textId="550AFF9C" w:rsidR="002E20EF" w:rsidRPr="002E20EF" w:rsidRDefault="007426ED"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0" w:type="auto"/>
          </w:tcPr>
          <w:p w14:paraId="5701098B" w14:textId="2B576779"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1.47</m:t>
              </m:r>
            </m:oMath>
            <w:r w:rsidRPr="002E20EF">
              <w:rPr>
                <w:rStyle w:val="Hervorhebung"/>
                <w:rFonts w:eastAsiaTheme="minorEastAsia"/>
                <w:color w:val="auto"/>
              </w:rPr>
              <w:t xml:space="preserve"> </w:t>
            </w:r>
          </w:p>
        </w:tc>
      </w:tr>
      <w:tr w:rsidR="009B742C" w14:paraId="04664F51" w14:textId="77777777" w:rsidTr="00710B63">
        <w:tc>
          <w:tcPr>
            <w:tcW w:w="0" w:type="auto"/>
          </w:tcPr>
          <w:p w14:paraId="431FFF13" w14:textId="73993177"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1,2</m:t>
              </m:r>
            </m:oMath>
            <w:r w:rsidRPr="002E20EF">
              <w:rPr>
                <w:rStyle w:val="Hervorhebung"/>
                <w:rFonts w:eastAsiaTheme="minorEastAsia"/>
                <w:color w:val="A6460F" w:themeColor="accent5"/>
              </w:rPr>
              <w:t xml:space="preserve"> </w:t>
            </w:r>
          </w:p>
        </w:tc>
        <w:tc>
          <w:tcPr>
            <w:tcW w:w="0" w:type="auto"/>
            <w:gridSpan w:val="2"/>
          </w:tcPr>
          <w:p w14:paraId="3D895704" w14:textId="7066DBE7"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tcPr>
          <w:p w14:paraId="58DC097F" w14:textId="22F7E7F0"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0" w:type="auto"/>
            <w:gridSpan w:val="2"/>
          </w:tcPr>
          <w:p w14:paraId="0C652D33" w14:textId="0B9AE5C4"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tcPr>
          <w:p w14:paraId="2083ABC3" w14:textId="0A09A48D"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tcPr>
          <w:p w14:paraId="76610E16" w14:textId="58A08069"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sidRPr="002E20EF">
              <w:rPr>
                <w:rStyle w:val="Hervorhebung"/>
                <w:rFonts w:eastAsiaTheme="minorEastAsia"/>
                <w:color w:val="auto"/>
              </w:rPr>
              <w:t xml:space="preserve"> </w:t>
            </w:r>
          </w:p>
        </w:tc>
      </w:tr>
      <w:tr w:rsidR="009B742C" w14:paraId="014D10EA" w14:textId="77777777" w:rsidTr="00710B63">
        <w:tc>
          <w:tcPr>
            <w:tcW w:w="0" w:type="auto"/>
          </w:tcPr>
          <w:p w14:paraId="63FD8A80" w14:textId="4BB7E25C"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 xml:space="preserve">1,1 </m:t>
              </m:r>
            </m:oMath>
            <w:r w:rsidRPr="002E20EF">
              <w:rPr>
                <w:rStyle w:val="Hervorhebung"/>
                <w:rFonts w:eastAsiaTheme="minorEastAsia"/>
                <w:color w:val="A6460F" w:themeColor="accent5"/>
              </w:rPr>
              <w:t xml:space="preserve"> </w:t>
            </w:r>
          </w:p>
        </w:tc>
        <w:tc>
          <w:tcPr>
            <w:tcW w:w="0" w:type="auto"/>
            <w:gridSpan w:val="2"/>
          </w:tcPr>
          <w:p w14:paraId="10B7338F" w14:textId="3AAF2AD5"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2</m:t>
              </m:r>
            </m:oMath>
            <w:r>
              <w:rPr>
                <w:rStyle w:val="Hervorhebung"/>
                <w:rFonts w:eastAsiaTheme="minorEastAsia"/>
                <w:b w:val="0"/>
                <w:color w:val="auto"/>
              </w:rPr>
              <w:t xml:space="preserve"> </w:t>
            </w:r>
          </w:p>
        </w:tc>
        <w:tc>
          <w:tcPr>
            <w:tcW w:w="0" w:type="auto"/>
          </w:tcPr>
          <w:p w14:paraId="5F41AD5E" w14:textId="5A1B2CC8"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gridSpan w:val="2"/>
          </w:tcPr>
          <w:p w14:paraId="75A4E6BB" w14:textId="7C127D1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0" w:type="auto"/>
          </w:tcPr>
          <w:p w14:paraId="5234903D" w14:textId="50E14BA4" w:rsidR="002E20EF" w:rsidRPr="002E20EF" w:rsidRDefault="007426ED"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0" w:type="auto"/>
          </w:tcPr>
          <w:p w14:paraId="458E5B30" w14:textId="49FA3FC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 xml:space="preserve">1.47 </m:t>
              </m:r>
            </m:oMath>
            <w:r w:rsidRPr="002E20EF">
              <w:rPr>
                <w:rStyle w:val="Hervorhebung"/>
                <w:rFonts w:eastAsiaTheme="minorEastAsia"/>
                <w:color w:val="auto"/>
              </w:rPr>
              <w:t xml:space="preserve"> </w:t>
            </w:r>
          </w:p>
        </w:tc>
      </w:tr>
      <w:tr w:rsidR="009B742C" w14:paraId="5FD977AD" w14:textId="77777777" w:rsidTr="00710B63">
        <w:tc>
          <w:tcPr>
            <w:tcW w:w="0" w:type="auto"/>
          </w:tcPr>
          <w:p w14:paraId="048E97A2" w14:textId="41F75C09"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2,2</m:t>
              </m:r>
            </m:oMath>
            <w:r w:rsidRPr="002E20EF">
              <w:rPr>
                <w:rStyle w:val="Hervorhebung"/>
                <w:rFonts w:eastAsiaTheme="minorEastAsia"/>
                <w:color w:val="A6460F" w:themeColor="accent5"/>
              </w:rPr>
              <w:t xml:space="preserve"> </w:t>
            </w:r>
          </w:p>
        </w:tc>
        <w:tc>
          <w:tcPr>
            <w:tcW w:w="0" w:type="auto"/>
            <w:gridSpan w:val="2"/>
          </w:tcPr>
          <w:p w14:paraId="6D5BE549" w14:textId="1B0B2E88" w:rsidR="002E20EF" w:rsidRPr="002E20EF" w:rsidRDefault="007426ED"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0" w:type="auto"/>
          </w:tcPr>
          <w:p w14:paraId="79781922" w14:textId="32771D45"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gridSpan w:val="2"/>
          </w:tcPr>
          <w:p w14:paraId="0F6938CC" w14:textId="1312F457" w:rsidR="002E20EF" w:rsidRPr="002E20EF" w:rsidRDefault="007426ED"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0" w:type="auto"/>
          </w:tcPr>
          <w:p w14:paraId="52B49EEF" w14:textId="4B93DC3F"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0" w:type="auto"/>
          </w:tcPr>
          <w:p w14:paraId="764212D5" w14:textId="02DE5AD8"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 xml:space="preserve">1.27 </m:t>
              </m:r>
            </m:oMath>
            <w:r w:rsidRPr="002E20EF">
              <w:rPr>
                <w:rStyle w:val="Hervorhebung"/>
                <w:rFonts w:eastAsiaTheme="minorEastAsia"/>
                <w:color w:val="auto"/>
              </w:rPr>
              <w:t xml:space="preserve"> </w:t>
            </w:r>
          </w:p>
        </w:tc>
      </w:tr>
      <w:tr w:rsidR="00384AF8" w14:paraId="5312F23F" w14:textId="77777777" w:rsidTr="00710B63">
        <w:tc>
          <w:tcPr>
            <w:tcW w:w="0" w:type="auto"/>
            <w:gridSpan w:val="8"/>
          </w:tcPr>
          <w:p w14:paraId="23FD9A3E" w14:textId="2F4DA816" w:rsidR="00384AF8" w:rsidRPr="00384AF8" w:rsidRDefault="00384AF8" w:rsidP="009F428E">
            <w:pPr>
              <w:rPr>
                <w:rStyle w:val="Hervorhebung"/>
                <w:rFonts w:ascii="Calibri" w:eastAsia="Calibri" w:hAnsi="Calibri" w:cs="Arial"/>
                <w:color w:val="8B9654" w:themeColor="accent6"/>
              </w:rPr>
            </w:pPr>
            <w:r w:rsidRPr="00384AF8">
              <w:rPr>
                <w:rStyle w:val="Hervorhebung"/>
                <w:rFonts w:ascii="Calibri" w:eastAsia="Calibri" w:hAnsi="Calibri" w:cs="Arial"/>
                <w:color w:val="8B9654" w:themeColor="accent6"/>
              </w:rPr>
              <w:t>Distance from other points in the cluster</w:t>
            </w:r>
          </w:p>
        </w:tc>
      </w:tr>
      <w:tr w:rsidR="00384AF8" w14:paraId="38083E91" w14:textId="77777777" w:rsidTr="00710B63">
        <w:tc>
          <w:tcPr>
            <w:tcW w:w="0" w:type="auto"/>
            <w:gridSpan w:val="2"/>
          </w:tcPr>
          <w:p w14:paraId="23F42742" w14:textId="77777777" w:rsidR="00384AF8" w:rsidRPr="00384AF8" w:rsidRDefault="00384AF8" w:rsidP="009F428E">
            <w:pPr>
              <w:rPr>
                <w:rStyle w:val="Hervorhebung"/>
                <w:b w:val="0"/>
                <w:color w:val="8B9654" w:themeColor="accent6"/>
              </w:rPr>
            </w:pPr>
          </w:p>
        </w:tc>
        <w:tc>
          <w:tcPr>
            <w:tcW w:w="0" w:type="auto"/>
            <w:gridSpan w:val="3"/>
          </w:tcPr>
          <w:p w14:paraId="6892C7EB" w14:textId="1C90BA6F" w:rsidR="00384AF8" w:rsidRPr="00384AF8" w:rsidRDefault="00384AF8" w:rsidP="009F428E">
            <w:pPr>
              <w:rPr>
                <w:rStyle w:val="Hervorhebung"/>
                <w:color w:val="8B9654" w:themeColor="accent6"/>
              </w:rPr>
            </w:pPr>
            <m:oMath>
              <m:r>
                <m:rPr>
                  <m:sty m:val="p"/>
                </m:rPr>
                <w:rPr>
                  <w:rStyle w:val="Hervorhebung"/>
                  <w:rFonts w:ascii="Cambria Math" w:hAnsi="Cambria Math"/>
                  <w:color w:val="8B9654" w:themeColor="accent6"/>
                </w:rPr>
                <m:t>2,1</m:t>
              </m:r>
            </m:oMath>
            <w:r w:rsidRPr="00384AF8">
              <w:rPr>
                <w:rStyle w:val="Hervorhebung"/>
                <w:rFonts w:eastAsiaTheme="minorEastAsia"/>
                <w:color w:val="8B9654" w:themeColor="accent6"/>
              </w:rPr>
              <w:t xml:space="preserve"> </w:t>
            </w:r>
          </w:p>
        </w:tc>
        <w:tc>
          <w:tcPr>
            <w:tcW w:w="0" w:type="auto"/>
            <w:gridSpan w:val="2"/>
          </w:tcPr>
          <w:p w14:paraId="620C845F" w14:textId="45C4FEB2" w:rsidR="00384AF8" w:rsidRPr="00384AF8" w:rsidRDefault="00384AF8" w:rsidP="009F428E">
            <w:pPr>
              <w:rPr>
                <w:rStyle w:val="Hervorhebung"/>
                <w:color w:val="8B9654" w:themeColor="accent6"/>
              </w:rPr>
            </w:pPr>
            <m:oMath>
              <m:r>
                <m:rPr>
                  <m:sty m:val="p"/>
                </m:rPr>
                <w:rPr>
                  <w:rStyle w:val="Hervorhebung"/>
                  <w:rFonts w:ascii="Cambria Math" w:hAnsi="Cambria Math"/>
                  <w:color w:val="8B9654" w:themeColor="accent6"/>
                </w:rPr>
                <m:t>3,1</m:t>
              </m:r>
            </m:oMath>
            <w:r w:rsidRPr="00384AF8">
              <w:rPr>
                <w:rStyle w:val="Hervorhebung"/>
                <w:rFonts w:eastAsiaTheme="minorEastAsia"/>
                <w:color w:val="8B9654" w:themeColor="accent6"/>
              </w:rPr>
              <w:t xml:space="preserve"> </w:t>
            </w:r>
          </w:p>
        </w:tc>
        <w:tc>
          <w:tcPr>
            <w:tcW w:w="0" w:type="auto"/>
          </w:tcPr>
          <w:p w14:paraId="58BF2556" w14:textId="77777777" w:rsidR="00384AF8" w:rsidRPr="00384AF8" w:rsidRDefault="00384AF8" w:rsidP="009F428E">
            <w:pPr>
              <w:rPr>
                <w:rStyle w:val="Hervorhebung"/>
                <w:color w:val="8B9654" w:themeColor="accent6"/>
              </w:rPr>
            </w:pPr>
            <m:oMath>
              <m:r>
                <m:rPr>
                  <m:sty m:val="p"/>
                </m:rPr>
                <w:rPr>
                  <w:rStyle w:val="Hervorhebung"/>
                  <w:rFonts w:ascii="Cambria Math" w:hAnsi="Cambria Math"/>
                  <w:color w:val="8B9654" w:themeColor="accent6"/>
                </w:rPr>
                <m:t>a</m:t>
              </m:r>
            </m:oMath>
            <w:r w:rsidRPr="00384AF8">
              <w:rPr>
                <w:rStyle w:val="Hervorhebung"/>
                <w:rFonts w:eastAsiaTheme="minorEastAsia"/>
                <w:color w:val="8B9654" w:themeColor="accent6"/>
              </w:rPr>
              <w:t xml:space="preserve"> </w:t>
            </w:r>
          </w:p>
        </w:tc>
      </w:tr>
      <w:tr w:rsidR="00384AF8" w14:paraId="61CD0B36" w14:textId="77777777" w:rsidTr="00710B63">
        <w:tc>
          <w:tcPr>
            <w:tcW w:w="0" w:type="auto"/>
            <w:gridSpan w:val="2"/>
          </w:tcPr>
          <w:p w14:paraId="2F5510DA" w14:textId="45A2A24D" w:rsidR="00384AF8" w:rsidRPr="00384AF8" w:rsidRDefault="00384AF8" w:rsidP="009F428E">
            <w:pPr>
              <w:rPr>
                <w:rStyle w:val="Hervorhebung"/>
                <w:color w:val="8B9654" w:themeColor="accent6"/>
              </w:rPr>
            </w:pPr>
            <m:oMath>
              <m:r>
                <m:rPr>
                  <m:sty m:val="p"/>
                </m:rPr>
                <w:rPr>
                  <w:rStyle w:val="Hervorhebung"/>
                  <w:rFonts w:ascii="Cambria Math" w:hAnsi="Cambria Math"/>
                  <w:color w:val="8B9654" w:themeColor="accent6"/>
                </w:rPr>
                <m:t>2,1</m:t>
              </m:r>
            </m:oMath>
            <w:r w:rsidRPr="00384AF8">
              <w:rPr>
                <w:rStyle w:val="Hervorhebung"/>
                <w:rFonts w:eastAsiaTheme="minorEastAsia"/>
                <w:color w:val="8B9654" w:themeColor="accent6"/>
              </w:rPr>
              <w:t xml:space="preserve"> </w:t>
            </w:r>
          </w:p>
        </w:tc>
        <w:tc>
          <w:tcPr>
            <w:tcW w:w="0" w:type="auto"/>
            <w:gridSpan w:val="3"/>
          </w:tcPr>
          <w:p w14:paraId="6D743C4E" w14:textId="77777777"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rPr>
                <m:t>-</m:t>
              </m:r>
            </m:oMath>
            <w:r>
              <w:rPr>
                <w:rStyle w:val="Hervorhebung"/>
                <w:rFonts w:eastAsiaTheme="minorEastAsia"/>
                <w:b w:val="0"/>
                <w:color w:val="auto"/>
              </w:rPr>
              <w:t xml:space="preserve"> </w:t>
            </w:r>
          </w:p>
        </w:tc>
        <w:tc>
          <w:tcPr>
            <w:tcW w:w="0" w:type="auto"/>
            <w:gridSpan w:val="2"/>
          </w:tcPr>
          <w:p w14:paraId="1F3A769F" w14:textId="77777777"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tcPr>
          <w:p w14:paraId="3CCEBA47" w14:textId="1319CB20"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color w:val="auto"/>
                </w:rPr>
                <m:t>1</m:t>
              </m:r>
            </m:oMath>
            <w:r w:rsidRPr="002E20EF">
              <w:rPr>
                <w:rStyle w:val="Hervorhebung"/>
                <w:rFonts w:eastAsiaTheme="minorEastAsia"/>
                <w:color w:val="auto"/>
              </w:rPr>
              <w:t xml:space="preserve"> </w:t>
            </w:r>
          </w:p>
        </w:tc>
      </w:tr>
      <w:tr w:rsidR="00384AF8" w14:paraId="2144E970" w14:textId="77777777" w:rsidTr="00710B63">
        <w:tc>
          <w:tcPr>
            <w:tcW w:w="0" w:type="auto"/>
            <w:gridSpan w:val="2"/>
          </w:tcPr>
          <w:p w14:paraId="1233F328" w14:textId="06EB7034" w:rsidR="00384AF8" w:rsidRPr="00384AF8" w:rsidRDefault="00384AF8" w:rsidP="009F428E">
            <w:pPr>
              <w:rPr>
                <w:rStyle w:val="Hervorhebung"/>
                <w:color w:val="8B9654" w:themeColor="accent6"/>
              </w:rPr>
            </w:pPr>
            <m:oMath>
              <m:r>
                <m:rPr>
                  <m:sty m:val="p"/>
                </m:rPr>
                <w:rPr>
                  <w:rStyle w:val="Hervorhebung"/>
                  <w:rFonts w:ascii="Cambria Math" w:eastAsiaTheme="minorEastAsia" w:hAnsi="Cambria Math"/>
                  <w:color w:val="8B9654" w:themeColor="accent6"/>
                </w:rPr>
                <m:t>3,1</m:t>
              </m:r>
            </m:oMath>
            <w:r w:rsidRPr="00384AF8">
              <w:rPr>
                <w:rStyle w:val="Hervorhebung"/>
                <w:rFonts w:eastAsiaTheme="minorEastAsia"/>
                <w:color w:val="8B9654" w:themeColor="accent6"/>
              </w:rPr>
              <w:t xml:space="preserve"> </w:t>
            </w:r>
          </w:p>
        </w:tc>
        <w:tc>
          <w:tcPr>
            <w:tcW w:w="0" w:type="auto"/>
            <w:gridSpan w:val="3"/>
          </w:tcPr>
          <w:p w14:paraId="6E040584" w14:textId="77777777"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0" w:type="auto"/>
            <w:gridSpan w:val="2"/>
          </w:tcPr>
          <w:p w14:paraId="2B549DCD" w14:textId="77777777"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0" w:type="auto"/>
          </w:tcPr>
          <w:p w14:paraId="1D354FD9" w14:textId="77777777" w:rsidR="00384AF8" w:rsidRPr="002E20EF" w:rsidRDefault="00384AF8" w:rsidP="009F428E">
            <w:pPr>
              <w:rPr>
                <w:rStyle w:val="Hervorhebung"/>
                <w:rFonts w:ascii="Cambria Math" w:hAnsi="Cambria Math"/>
                <w:color w:val="auto"/>
                <w:oMath/>
              </w:rPr>
            </w:pPr>
            <m:oMath>
              <m:r>
                <m:rPr>
                  <m:sty m:val="p"/>
                </m:rPr>
                <w:rPr>
                  <w:rStyle w:val="Hervorhebung"/>
                  <w:rFonts w:ascii="Cambria Math" w:hAnsi="Cambria Math"/>
                  <w:color w:val="auto"/>
                </w:rPr>
                <m:t>1</m:t>
              </m:r>
            </m:oMath>
            <w:r w:rsidRPr="002E20EF">
              <w:rPr>
                <w:rStyle w:val="Hervorhebung"/>
                <w:rFonts w:eastAsiaTheme="minorEastAsia"/>
                <w:color w:val="auto"/>
              </w:rPr>
              <w:t xml:space="preserve"> </w:t>
            </w:r>
          </w:p>
        </w:tc>
      </w:tr>
    </w:tbl>
    <w:p w14:paraId="4FD1236D" w14:textId="69A40A5C" w:rsidR="00457E27" w:rsidRDefault="00457E27" w:rsidP="009B742C">
      <w:pPr>
        <w:pStyle w:val="kleinerAbstand"/>
        <w:rPr>
          <w:rStyle w:val="Hervorhebung"/>
        </w:rPr>
      </w:pPr>
    </w:p>
    <w:p w14:paraId="4EC76C6C" w14:textId="149DEC3F" w:rsidR="00EE255F" w:rsidRDefault="00EE255F" w:rsidP="0000652C">
      <w:pPr>
        <w:rPr>
          <w:rStyle w:val="Hervorhebung"/>
          <w:rFonts w:eastAsiaTheme="minorEastAsia"/>
        </w:rPr>
      </w:pPr>
      <w:r>
        <w:rPr>
          <w:rStyle w:val="Hervorhebung"/>
        </w:rPr>
        <w:t xml:space="preserve">Calculation of </w:t>
      </w:r>
      <m:oMath>
        <m:r>
          <m:rPr>
            <m:sty m:val="p"/>
          </m:rPr>
          <w:rPr>
            <w:rStyle w:val="Hervorhebung"/>
            <w:rFonts w:ascii="Cambria Math" w:hAnsi="Cambria Math"/>
          </w:rPr>
          <m:t>b</m:t>
        </m:r>
      </m:oMath>
      <w:r>
        <w:rPr>
          <w:rStyle w:val="Hervorhebung"/>
          <w:rFonts w:eastAsiaTheme="minorEastAsia"/>
        </w:rPr>
        <w:t xml:space="preserve"> value</w:t>
      </w:r>
    </w:p>
    <w:tbl>
      <w:tblPr>
        <w:tblStyle w:val="Tabellenraster"/>
        <w:tblW w:w="0" w:type="auto"/>
        <w:tblLook w:val="04A0" w:firstRow="1" w:lastRow="0" w:firstColumn="1" w:lastColumn="0" w:noHBand="0" w:noVBand="1"/>
      </w:tblPr>
      <w:tblGrid>
        <w:gridCol w:w="1742"/>
        <w:gridCol w:w="1742"/>
        <w:gridCol w:w="1743"/>
        <w:gridCol w:w="1743"/>
        <w:gridCol w:w="1743"/>
        <w:gridCol w:w="1743"/>
      </w:tblGrid>
      <w:tr w:rsidR="00D64787" w14:paraId="648B5C8A" w14:textId="77777777" w:rsidTr="00710B63">
        <w:tc>
          <w:tcPr>
            <w:tcW w:w="1742" w:type="dxa"/>
            <w:tcBorders>
              <w:top w:val="nil"/>
              <w:left w:val="nil"/>
            </w:tcBorders>
          </w:tcPr>
          <w:p w14:paraId="5B30FA1F" w14:textId="77777777" w:rsidR="00D64787" w:rsidRDefault="00D64787" w:rsidP="0000652C">
            <w:pPr>
              <w:rPr>
                <w:rStyle w:val="Hervorhebung"/>
              </w:rPr>
            </w:pPr>
          </w:p>
        </w:tc>
        <w:tc>
          <w:tcPr>
            <w:tcW w:w="6971" w:type="dxa"/>
            <w:gridSpan w:val="4"/>
            <w:tcBorders>
              <w:top w:val="nil"/>
            </w:tcBorders>
          </w:tcPr>
          <w:p w14:paraId="0FB8D6B7" w14:textId="56D27C72" w:rsidR="00D64787" w:rsidRPr="00322234" w:rsidRDefault="00D64787" w:rsidP="0000652C">
            <w:pPr>
              <w:rPr>
                <w:rStyle w:val="Hervorhebung"/>
                <w:color w:val="8B9654" w:themeColor="accent6"/>
              </w:rPr>
            </w:pPr>
            <w:r w:rsidRPr="00322234">
              <w:rPr>
                <w:rStyle w:val="Hervorhebung"/>
                <w:color w:val="8B9654" w:themeColor="accent6"/>
              </w:rPr>
              <w:t xml:space="preserve">Distance from points in the </w:t>
            </w:r>
            <w:r w:rsidRPr="00322234">
              <w:rPr>
                <w:rStyle w:val="Hervorhebung"/>
                <w:color w:val="A6460F" w:themeColor="accent5"/>
              </w:rPr>
              <w:t xml:space="preserve">RED </w:t>
            </w:r>
            <w:r w:rsidRPr="00322234">
              <w:rPr>
                <w:rStyle w:val="Hervorhebung"/>
                <w:color w:val="8B9654" w:themeColor="accent6"/>
              </w:rPr>
              <w:t>cluster</w:t>
            </w:r>
          </w:p>
        </w:tc>
        <w:tc>
          <w:tcPr>
            <w:tcW w:w="1743" w:type="dxa"/>
            <w:tcBorders>
              <w:top w:val="nil"/>
              <w:right w:val="nil"/>
            </w:tcBorders>
          </w:tcPr>
          <w:p w14:paraId="4111D7AA" w14:textId="77777777" w:rsidR="00D64787" w:rsidRDefault="00D64787" w:rsidP="0000652C">
            <w:pPr>
              <w:rPr>
                <w:rStyle w:val="Hervorhebung"/>
              </w:rPr>
            </w:pPr>
          </w:p>
        </w:tc>
      </w:tr>
      <w:tr w:rsidR="00D64787" w14:paraId="20CC8046" w14:textId="77777777" w:rsidTr="00710B63">
        <w:tc>
          <w:tcPr>
            <w:tcW w:w="1742" w:type="dxa"/>
            <w:tcBorders>
              <w:left w:val="nil"/>
            </w:tcBorders>
          </w:tcPr>
          <w:p w14:paraId="5169F46C" w14:textId="77777777" w:rsidR="00D64787" w:rsidRPr="00D64787" w:rsidRDefault="00D64787" w:rsidP="0000652C">
            <w:pPr>
              <w:rPr>
                <w:rStyle w:val="Hervorhebung"/>
                <w:color w:val="8B9654" w:themeColor="accent6"/>
              </w:rPr>
            </w:pPr>
          </w:p>
        </w:tc>
        <w:tc>
          <w:tcPr>
            <w:tcW w:w="1742" w:type="dxa"/>
          </w:tcPr>
          <w:p w14:paraId="68D2A85A" w14:textId="2BF61E34"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1,3</m:t>
              </m:r>
            </m:oMath>
            <w:r w:rsidRPr="00D64787">
              <w:rPr>
                <w:rStyle w:val="Hervorhebung"/>
                <w:rFonts w:eastAsiaTheme="minorEastAsia"/>
                <w:color w:val="A6460F" w:themeColor="accent5"/>
              </w:rPr>
              <w:t xml:space="preserve"> </w:t>
            </w:r>
          </w:p>
        </w:tc>
        <w:tc>
          <w:tcPr>
            <w:tcW w:w="1743" w:type="dxa"/>
          </w:tcPr>
          <w:p w14:paraId="74916BB8" w14:textId="1B026984"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1,2</m:t>
              </m:r>
            </m:oMath>
            <w:r w:rsidRPr="00D64787">
              <w:rPr>
                <w:rStyle w:val="Hervorhebung"/>
                <w:rFonts w:eastAsiaTheme="minorEastAsia"/>
                <w:color w:val="A6460F" w:themeColor="accent5"/>
              </w:rPr>
              <w:t xml:space="preserve"> </w:t>
            </w:r>
          </w:p>
        </w:tc>
        <w:tc>
          <w:tcPr>
            <w:tcW w:w="1743" w:type="dxa"/>
          </w:tcPr>
          <w:p w14:paraId="09DE68AF" w14:textId="1CBD8051"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1,1</m:t>
              </m:r>
            </m:oMath>
            <w:r w:rsidRPr="00D64787">
              <w:rPr>
                <w:rStyle w:val="Hervorhebung"/>
                <w:rFonts w:eastAsiaTheme="minorEastAsia"/>
                <w:color w:val="A6460F" w:themeColor="accent5"/>
              </w:rPr>
              <w:t xml:space="preserve"> </w:t>
            </w:r>
          </w:p>
        </w:tc>
        <w:tc>
          <w:tcPr>
            <w:tcW w:w="1743" w:type="dxa"/>
          </w:tcPr>
          <w:p w14:paraId="3462B859" w14:textId="1AD292A3"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2,2</m:t>
              </m:r>
            </m:oMath>
            <w:r w:rsidRPr="00D64787">
              <w:rPr>
                <w:rStyle w:val="Hervorhebung"/>
                <w:rFonts w:eastAsiaTheme="minorEastAsia"/>
                <w:color w:val="A6460F" w:themeColor="accent5"/>
              </w:rPr>
              <w:t xml:space="preserve"> </w:t>
            </w:r>
          </w:p>
        </w:tc>
        <w:tc>
          <w:tcPr>
            <w:tcW w:w="1743" w:type="dxa"/>
            <w:tcBorders>
              <w:right w:val="nil"/>
            </w:tcBorders>
          </w:tcPr>
          <w:p w14:paraId="4A46FFB4" w14:textId="77E8E57E" w:rsidR="00D64787" w:rsidRPr="00D64787" w:rsidRDefault="00D64787" w:rsidP="0000652C">
            <w:pPr>
              <w:rPr>
                <w:rStyle w:val="Hervorhebung"/>
              </w:rPr>
            </w:pPr>
            <m:oMath>
              <m:r>
                <m:rPr>
                  <m:sty m:val="p"/>
                </m:rPr>
                <w:rPr>
                  <w:rStyle w:val="Hervorhebung"/>
                  <w:rFonts w:ascii="Cambria Math" w:hAnsi="Cambria Math"/>
                  <w:color w:val="8B9654" w:themeColor="accent6"/>
                </w:rPr>
                <m:t>b</m:t>
              </m:r>
            </m:oMath>
            <w:r w:rsidRPr="00D64787">
              <w:rPr>
                <w:rStyle w:val="Hervorhebung"/>
                <w:rFonts w:eastAsiaTheme="minorEastAsia"/>
                <w:color w:val="8B9654" w:themeColor="accent6"/>
              </w:rPr>
              <w:t xml:space="preserve"> </w:t>
            </w:r>
          </w:p>
        </w:tc>
      </w:tr>
      <w:tr w:rsidR="00D64787" w14:paraId="7DE698F0" w14:textId="77777777" w:rsidTr="00710B63">
        <w:tc>
          <w:tcPr>
            <w:tcW w:w="1742" w:type="dxa"/>
            <w:tcBorders>
              <w:left w:val="nil"/>
            </w:tcBorders>
          </w:tcPr>
          <w:p w14:paraId="6061B5C6" w14:textId="2BDC1474" w:rsidR="00D64787" w:rsidRPr="00D64787" w:rsidRDefault="00667753" w:rsidP="0000652C">
            <w:pPr>
              <w:rPr>
                <w:rStyle w:val="Hervorhebung"/>
                <w:color w:val="8B9654" w:themeColor="accent6"/>
              </w:rPr>
            </w:pPr>
            <m:oMath>
              <m:r>
                <m:rPr>
                  <m:sty m:val="p"/>
                </m:rPr>
                <w:rPr>
                  <w:rStyle w:val="Hervorhebung"/>
                  <w:rFonts w:ascii="Cambria Math" w:hAnsi="Cambria Math"/>
                  <w:color w:val="8B9654" w:themeColor="accent6"/>
                </w:rPr>
                <m:t>2,1</m:t>
              </m:r>
            </m:oMath>
            <w:r w:rsidR="00D64787" w:rsidRPr="00D64787">
              <w:rPr>
                <w:rStyle w:val="Hervorhebung"/>
                <w:rFonts w:eastAsiaTheme="minorEastAsia"/>
                <w:color w:val="8B9654" w:themeColor="accent6"/>
              </w:rPr>
              <w:t xml:space="preserve"> </w:t>
            </w:r>
          </w:p>
        </w:tc>
        <w:tc>
          <w:tcPr>
            <w:tcW w:w="1742" w:type="dxa"/>
          </w:tcPr>
          <w:p w14:paraId="1F875D8D" w14:textId="476E7E24" w:rsidR="00D64787" w:rsidRPr="00095D7B" w:rsidRDefault="007426ED"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5</m:t>
                  </m:r>
                </m:e>
              </m:rad>
            </m:oMath>
            <w:r w:rsidR="000143CD" w:rsidRPr="00095D7B">
              <w:rPr>
                <w:rStyle w:val="Hervorhebung"/>
                <w:rFonts w:eastAsiaTheme="minorEastAsia"/>
                <w:b w:val="0"/>
                <w:bCs/>
                <w:color w:val="auto"/>
              </w:rPr>
              <w:t xml:space="preserve"> </w:t>
            </w:r>
          </w:p>
        </w:tc>
        <w:tc>
          <w:tcPr>
            <w:tcW w:w="1743" w:type="dxa"/>
          </w:tcPr>
          <w:p w14:paraId="271C9DED" w14:textId="51E8103D" w:rsidR="00D64787" w:rsidRPr="00095D7B" w:rsidRDefault="007426ED"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2</m:t>
                  </m:r>
                </m:e>
              </m:rad>
            </m:oMath>
            <w:r w:rsidR="002B3A11" w:rsidRPr="00095D7B">
              <w:rPr>
                <w:rStyle w:val="Hervorhebung"/>
                <w:rFonts w:eastAsiaTheme="minorEastAsia"/>
                <w:b w:val="0"/>
                <w:bCs/>
                <w:color w:val="auto"/>
              </w:rPr>
              <w:t xml:space="preserve"> </w:t>
            </w:r>
          </w:p>
        </w:tc>
        <w:tc>
          <w:tcPr>
            <w:tcW w:w="1743" w:type="dxa"/>
          </w:tcPr>
          <w:p w14:paraId="0FE34D51" w14:textId="4ACDD022" w:rsidR="00D64787" w:rsidRPr="00095D7B" w:rsidRDefault="00667753" w:rsidP="0000652C">
            <w:pPr>
              <w:rPr>
                <w:rStyle w:val="Hervorhebung"/>
                <w:b w:val="0"/>
                <w:bCs/>
                <w:color w:val="auto"/>
              </w:rPr>
            </w:pPr>
            <m:oMath>
              <m:r>
                <m:rPr>
                  <m:sty m:val="p"/>
                </m:rPr>
                <w:rPr>
                  <w:rStyle w:val="Hervorhebung"/>
                  <w:rFonts w:ascii="Cambria Math" w:hAnsi="Cambria Math"/>
                  <w:color w:val="auto"/>
                </w:rPr>
                <m:t>1</m:t>
              </m:r>
            </m:oMath>
            <w:r w:rsidR="00095D7B" w:rsidRPr="00095D7B">
              <w:rPr>
                <w:rStyle w:val="Hervorhebung"/>
                <w:rFonts w:eastAsiaTheme="minorEastAsia"/>
                <w:b w:val="0"/>
                <w:bCs/>
                <w:color w:val="auto"/>
              </w:rPr>
              <w:t xml:space="preserve"> </w:t>
            </w:r>
          </w:p>
        </w:tc>
        <w:tc>
          <w:tcPr>
            <w:tcW w:w="1743" w:type="dxa"/>
          </w:tcPr>
          <w:p w14:paraId="1E19C317" w14:textId="7B314680" w:rsidR="00D64787" w:rsidRPr="00095D7B" w:rsidRDefault="00667753" w:rsidP="0000652C">
            <w:pPr>
              <w:rPr>
                <w:rStyle w:val="Hervorhebung"/>
                <w:b w:val="0"/>
                <w:bCs/>
                <w:color w:val="auto"/>
              </w:rPr>
            </w:pPr>
            <m:oMath>
              <m:r>
                <m:rPr>
                  <m:sty m:val="p"/>
                </m:rPr>
                <w:rPr>
                  <w:rStyle w:val="Hervorhebung"/>
                  <w:rFonts w:ascii="Cambria Math" w:hAnsi="Cambria Math"/>
                  <w:color w:val="auto"/>
                </w:rPr>
                <m:t>1</m:t>
              </m:r>
            </m:oMath>
            <w:r w:rsidR="00095D7B" w:rsidRPr="00095D7B">
              <w:rPr>
                <w:rStyle w:val="Hervorhebung"/>
                <w:rFonts w:eastAsiaTheme="minorEastAsia"/>
                <w:b w:val="0"/>
                <w:bCs/>
                <w:color w:val="auto"/>
              </w:rPr>
              <w:t xml:space="preserve"> </w:t>
            </w:r>
          </w:p>
        </w:tc>
        <w:tc>
          <w:tcPr>
            <w:tcW w:w="1743" w:type="dxa"/>
            <w:tcBorders>
              <w:right w:val="nil"/>
            </w:tcBorders>
          </w:tcPr>
          <w:p w14:paraId="5D5E18B4" w14:textId="44F10071" w:rsidR="00D64787" w:rsidRPr="00667753" w:rsidRDefault="00667753" w:rsidP="0000652C">
            <w:pPr>
              <w:rPr>
                <w:rStyle w:val="Hervorhebung"/>
                <w:color w:val="auto"/>
              </w:rPr>
            </w:pPr>
            <m:oMath>
              <m:r>
                <m:rPr>
                  <m:sty m:val="p"/>
                </m:rPr>
                <w:rPr>
                  <w:rStyle w:val="Hervorhebung"/>
                  <w:rFonts w:ascii="Cambria Math" w:hAnsi="Cambria Math"/>
                  <w:color w:val="auto"/>
                </w:rPr>
                <m:t>1.41</m:t>
              </m:r>
            </m:oMath>
            <w:r w:rsidRPr="00667753">
              <w:rPr>
                <w:rStyle w:val="Hervorhebung"/>
                <w:rFonts w:eastAsiaTheme="minorEastAsia"/>
                <w:color w:val="auto"/>
              </w:rPr>
              <w:t xml:space="preserve"> </w:t>
            </w:r>
          </w:p>
        </w:tc>
      </w:tr>
      <w:tr w:rsidR="00D64787" w14:paraId="53EBAE14" w14:textId="77777777" w:rsidTr="00710B63">
        <w:tc>
          <w:tcPr>
            <w:tcW w:w="1742" w:type="dxa"/>
            <w:tcBorders>
              <w:left w:val="nil"/>
              <w:bottom w:val="nil"/>
            </w:tcBorders>
          </w:tcPr>
          <w:p w14:paraId="12863071" w14:textId="785FDDC6" w:rsidR="00D64787" w:rsidRPr="00D64787" w:rsidRDefault="00095D7B" w:rsidP="0000652C">
            <w:pPr>
              <w:rPr>
                <w:rStyle w:val="Hervorhebung"/>
                <w:color w:val="8B9654" w:themeColor="accent6"/>
              </w:rPr>
            </w:pPr>
            <m:oMath>
              <m:r>
                <m:rPr>
                  <m:sty m:val="p"/>
                </m:rPr>
                <w:rPr>
                  <w:rStyle w:val="Hervorhebung"/>
                  <w:rFonts w:ascii="Cambria Math" w:hAnsi="Cambria Math"/>
                  <w:color w:val="8B9654" w:themeColor="accent6"/>
                </w:rPr>
                <m:t>3,1</m:t>
              </m:r>
            </m:oMath>
            <w:r w:rsidR="00D64787" w:rsidRPr="00D64787">
              <w:rPr>
                <w:rStyle w:val="Hervorhebung"/>
                <w:rFonts w:eastAsiaTheme="minorEastAsia"/>
                <w:color w:val="8B9654" w:themeColor="accent6"/>
              </w:rPr>
              <w:t xml:space="preserve"> </w:t>
            </w:r>
          </w:p>
        </w:tc>
        <w:tc>
          <w:tcPr>
            <w:tcW w:w="1742" w:type="dxa"/>
            <w:tcBorders>
              <w:bottom w:val="nil"/>
            </w:tcBorders>
          </w:tcPr>
          <w:p w14:paraId="40FD1F44" w14:textId="77B3B745" w:rsidR="00D64787" w:rsidRPr="00095D7B" w:rsidRDefault="007426ED"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8</m:t>
                  </m:r>
                </m:e>
              </m:rad>
            </m:oMath>
            <w:r w:rsidR="00095D7B" w:rsidRPr="00095D7B">
              <w:rPr>
                <w:rStyle w:val="Hervorhebung"/>
                <w:rFonts w:eastAsiaTheme="minorEastAsia"/>
                <w:b w:val="0"/>
                <w:bCs/>
                <w:color w:val="auto"/>
              </w:rPr>
              <w:t xml:space="preserve"> </w:t>
            </w:r>
          </w:p>
        </w:tc>
        <w:tc>
          <w:tcPr>
            <w:tcW w:w="1743" w:type="dxa"/>
            <w:tcBorders>
              <w:bottom w:val="nil"/>
            </w:tcBorders>
          </w:tcPr>
          <w:p w14:paraId="49A540BB" w14:textId="1C97940E" w:rsidR="00D64787" w:rsidRPr="00095D7B" w:rsidRDefault="007426ED"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5</m:t>
                  </m:r>
                </m:e>
              </m:rad>
            </m:oMath>
            <w:r w:rsidR="00095D7B" w:rsidRPr="00095D7B">
              <w:rPr>
                <w:rStyle w:val="Hervorhebung"/>
                <w:rFonts w:eastAsiaTheme="minorEastAsia"/>
                <w:b w:val="0"/>
                <w:bCs/>
                <w:color w:val="auto"/>
              </w:rPr>
              <w:t xml:space="preserve"> </w:t>
            </w:r>
          </w:p>
        </w:tc>
        <w:tc>
          <w:tcPr>
            <w:tcW w:w="1743" w:type="dxa"/>
            <w:tcBorders>
              <w:bottom w:val="nil"/>
            </w:tcBorders>
          </w:tcPr>
          <w:p w14:paraId="63B11548" w14:textId="35DD7F69" w:rsidR="00D64787" w:rsidRPr="00095D7B" w:rsidRDefault="00095D7B" w:rsidP="0000652C">
            <w:pPr>
              <w:rPr>
                <w:rStyle w:val="Hervorhebung"/>
                <w:b w:val="0"/>
                <w:bCs/>
                <w:color w:val="auto"/>
              </w:rPr>
            </w:pPr>
            <m:oMath>
              <m:r>
                <m:rPr>
                  <m:sty m:val="p"/>
                </m:rPr>
                <w:rPr>
                  <w:rStyle w:val="Hervorhebung"/>
                  <w:rFonts w:ascii="Cambria Math" w:hAnsi="Cambria Math"/>
                  <w:color w:val="auto"/>
                </w:rPr>
                <m:t xml:space="preserve">2 </m:t>
              </m:r>
            </m:oMath>
            <w:r w:rsidRPr="00095D7B">
              <w:rPr>
                <w:rStyle w:val="Hervorhebung"/>
                <w:rFonts w:eastAsiaTheme="minorEastAsia"/>
                <w:b w:val="0"/>
                <w:bCs/>
                <w:color w:val="auto"/>
              </w:rPr>
              <w:t xml:space="preserve"> </w:t>
            </w:r>
          </w:p>
        </w:tc>
        <w:tc>
          <w:tcPr>
            <w:tcW w:w="1743" w:type="dxa"/>
            <w:tcBorders>
              <w:bottom w:val="nil"/>
            </w:tcBorders>
          </w:tcPr>
          <w:p w14:paraId="1B8A52B6" w14:textId="43E5DE29" w:rsidR="00D64787" w:rsidRPr="00095D7B" w:rsidRDefault="007426ED"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2</m:t>
                  </m:r>
                </m:e>
              </m:rad>
            </m:oMath>
            <w:r w:rsidR="00095D7B" w:rsidRPr="00095D7B">
              <w:rPr>
                <w:rStyle w:val="Hervorhebung"/>
                <w:rFonts w:eastAsiaTheme="minorEastAsia"/>
                <w:b w:val="0"/>
                <w:bCs/>
                <w:color w:val="auto"/>
              </w:rPr>
              <w:t xml:space="preserve"> </w:t>
            </w:r>
          </w:p>
        </w:tc>
        <w:tc>
          <w:tcPr>
            <w:tcW w:w="1743" w:type="dxa"/>
            <w:tcBorders>
              <w:bottom w:val="nil"/>
              <w:right w:val="nil"/>
            </w:tcBorders>
          </w:tcPr>
          <w:p w14:paraId="2493C4A5" w14:textId="4CD7A06C" w:rsidR="00D64787" w:rsidRPr="00921059" w:rsidRDefault="00570BA8" w:rsidP="0000652C">
            <w:pPr>
              <w:rPr>
                <w:rStyle w:val="Hervorhebung"/>
                <w:color w:val="auto"/>
              </w:rPr>
            </w:pPr>
            <m:oMath>
              <m:r>
                <m:rPr>
                  <m:sty m:val="p"/>
                </m:rPr>
                <w:rPr>
                  <w:rStyle w:val="Hervorhebung"/>
                  <w:rFonts w:ascii="Cambria Math" w:hAnsi="Cambria Math"/>
                  <w:color w:val="auto"/>
                </w:rPr>
                <m:t>7.42</m:t>
              </m:r>
            </m:oMath>
            <w:r w:rsidR="00921059" w:rsidRPr="00921059">
              <w:rPr>
                <w:rStyle w:val="Hervorhebung"/>
                <w:rFonts w:eastAsiaTheme="minorEastAsia"/>
                <w:color w:val="auto"/>
              </w:rPr>
              <w:t xml:space="preserve"> </w:t>
            </w:r>
          </w:p>
        </w:tc>
      </w:tr>
    </w:tbl>
    <w:p w14:paraId="13B01BDD" w14:textId="28FFBECB" w:rsidR="00EE255F" w:rsidRPr="00BC2F8C" w:rsidRDefault="00967EEB" w:rsidP="00096DD6">
      <w:pPr>
        <w:spacing w:before="240"/>
        <w:rPr>
          <w:rStyle w:val="Hervorhebung"/>
          <w:b w:val="0"/>
          <w:bCs/>
          <w:i w:val="0"/>
          <w:iCs/>
          <w:color w:val="auto"/>
        </w:rPr>
      </w:pPr>
      <w:r w:rsidRPr="00967EEB">
        <w:rPr>
          <w:rStyle w:val="Hervorhebung"/>
          <w:noProof/>
        </w:rPr>
        <w:drawing>
          <wp:anchor distT="0" distB="0" distL="114300" distR="114300" simplePos="0" relativeHeight="251658264" behindDoc="0" locked="0" layoutInCell="1" allowOverlap="1" wp14:anchorId="547C27D9" wp14:editId="76474C1B">
            <wp:simplePos x="0" y="0"/>
            <wp:positionH relativeFrom="margin">
              <wp:align>right</wp:align>
            </wp:positionH>
            <wp:positionV relativeFrom="paragraph">
              <wp:posOffset>429895</wp:posOffset>
            </wp:positionV>
            <wp:extent cx="3934556" cy="1574800"/>
            <wp:effectExtent l="0" t="0" r="8890" b="6350"/>
            <wp:wrapSquare wrapText="bothSides"/>
            <wp:docPr id="86296975" name="Grafik 8629697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6975" name="Grafik 1" descr="Ein Bild, das Text, Diagramm, Reihe, Screensho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3934556" cy="1574800"/>
                    </a:xfrm>
                    <a:prstGeom prst="rect">
                      <a:avLst/>
                    </a:prstGeom>
                  </pic:spPr>
                </pic:pic>
              </a:graphicData>
            </a:graphic>
          </wp:anchor>
        </w:drawing>
      </w:r>
      <w:proofErr w:type="gramStart"/>
      <w:r w:rsidR="008D4117" w:rsidRPr="00BC2F8C">
        <w:rPr>
          <w:rStyle w:val="Hervorhebung"/>
          <w:b w:val="0"/>
          <w:bCs/>
          <w:i w:val="0"/>
          <w:iCs/>
          <w:color w:val="auto"/>
        </w:rPr>
        <w:t>So</w:t>
      </w:r>
      <w:proofErr w:type="gramEnd"/>
      <w:r w:rsidR="008D4117" w:rsidRPr="00BC2F8C">
        <w:rPr>
          <w:rStyle w:val="Hervorhebung"/>
          <w:b w:val="0"/>
          <w:bCs/>
          <w:i w:val="0"/>
          <w:iCs/>
          <w:color w:val="auto"/>
        </w:rPr>
        <w:t xml:space="preserve"> the Silhouette Score of </w:t>
      </w:r>
      <m:oMath>
        <m:d>
          <m:dPr>
            <m:ctrlPr>
              <w:rPr>
                <w:rStyle w:val="Hervorhebung"/>
                <w:rFonts w:ascii="Cambria Math" w:hAnsi="Cambria Math"/>
                <w:b w:val="0"/>
                <w:bCs/>
                <w:i w:val="0"/>
                <w:iCs/>
                <w:color w:val="8B9654" w:themeColor="accent6"/>
              </w:rPr>
            </m:ctrlPr>
          </m:dPr>
          <m:e>
            <m:r>
              <m:rPr>
                <m:sty m:val="p"/>
              </m:rPr>
              <w:rPr>
                <w:rStyle w:val="Hervorhebung"/>
                <w:rFonts w:ascii="Cambria Math" w:hAnsi="Cambria Math"/>
                <w:color w:val="8B9654" w:themeColor="accent6"/>
              </w:rPr>
              <m:t>2,1</m:t>
            </m:r>
          </m:e>
        </m:d>
        <m:r>
          <m:rPr>
            <m:sty m:val="p"/>
          </m:rPr>
          <w:rPr>
            <w:rStyle w:val="Hervorhebung"/>
            <w:rFonts w:ascii="Cambria Math" w:hAnsi="Cambria Math"/>
            <w:color w:val="auto"/>
          </w:rPr>
          <m:t>=</m:t>
        </m:r>
        <m:f>
          <m:fPr>
            <m:type m:val="lin"/>
            <m:ctrlPr>
              <w:rPr>
                <w:rStyle w:val="Hervorhebung"/>
                <w:rFonts w:ascii="Cambria Math" w:hAnsi="Cambria Math"/>
                <w:b w:val="0"/>
                <w:bCs/>
                <w:i w:val="0"/>
                <w:iCs/>
                <w:color w:val="auto"/>
              </w:rPr>
            </m:ctrlPr>
          </m:fPr>
          <m:num>
            <m:r>
              <m:rPr>
                <m:sty m:val="p"/>
              </m:rPr>
              <w:rPr>
                <w:rStyle w:val="Hervorhebung"/>
                <w:rFonts w:ascii="Cambria Math" w:hAnsi="Cambria Math"/>
                <w:color w:val="auto"/>
              </w:rPr>
              <m:t>(b-a)</m:t>
            </m:r>
          </m:num>
          <m:den>
            <m:r>
              <m:rPr>
                <m:sty m:val="p"/>
              </m:rPr>
              <w:rPr>
                <w:rStyle w:val="Hervorhebung"/>
                <w:rFonts w:ascii="Cambria Math" w:hAnsi="Cambria Math"/>
                <w:color w:val="auto"/>
              </w:rPr>
              <m:t>max⁡(a,b)</m:t>
            </m:r>
          </m:den>
        </m:f>
        <m:r>
          <m:rPr>
            <m:sty m:val="p"/>
          </m:rPr>
          <w:rPr>
            <w:rStyle w:val="Hervorhebung"/>
            <w:rFonts w:ascii="Cambria Math" w:hAnsi="Cambria Math"/>
            <w:color w:val="auto"/>
          </w:rPr>
          <m:t>=</m:t>
        </m:r>
        <m:f>
          <m:fPr>
            <m:type m:val="lin"/>
            <m:ctrlPr>
              <w:rPr>
                <w:rStyle w:val="Hervorhebung"/>
                <w:rFonts w:ascii="Cambria Math" w:hAnsi="Cambria Math"/>
                <w:b w:val="0"/>
                <w:bCs/>
                <w:i w:val="0"/>
                <w:iCs/>
                <w:color w:val="auto"/>
              </w:rPr>
            </m:ctrlPr>
          </m:fPr>
          <m:num>
            <m:r>
              <m:rPr>
                <m:sty m:val="p"/>
              </m:rPr>
              <w:rPr>
                <w:rStyle w:val="Hervorhebung"/>
                <w:rFonts w:ascii="Cambria Math" w:hAnsi="Cambria Math"/>
                <w:color w:val="auto"/>
              </w:rPr>
              <m:t>(1.41-1)</m:t>
            </m:r>
          </m:num>
          <m:den>
            <m:r>
              <m:rPr>
                <m:sty m:val="p"/>
              </m:rPr>
              <w:rPr>
                <w:rStyle w:val="Hervorhebung"/>
                <w:rFonts w:ascii="Cambria Math" w:hAnsi="Cambria Math"/>
                <w:color w:val="auto"/>
              </w:rPr>
              <m:t>1.41</m:t>
            </m:r>
          </m:den>
        </m:f>
        <m:r>
          <m:rPr>
            <m:sty m:val="p"/>
          </m:rPr>
          <w:rPr>
            <w:rStyle w:val="Hervorhebung"/>
            <w:rFonts w:ascii="Cambria Math" w:hAnsi="Cambria Math"/>
            <w:color w:val="auto"/>
          </w:rPr>
          <m:t>=0.29</m:t>
        </m:r>
      </m:oMath>
      <w:r w:rsidR="00096DD6">
        <w:rPr>
          <w:rStyle w:val="Hervorhebung"/>
          <w:b w:val="0"/>
          <w:bCs/>
          <w:i w:val="0"/>
          <w:iCs/>
          <w:color w:val="auto"/>
        </w:rPr>
        <w:t>.</w:t>
      </w:r>
    </w:p>
    <w:p w14:paraId="5EE3C38B" w14:textId="4F58B1B6" w:rsidR="00B36EC1" w:rsidRPr="00967EEB" w:rsidRDefault="00967EEB" w:rsidP="00967EEB">
      <w:pPr>
        <w:rPr>
          <w:rStyle w:val="Hervorhebung"/>
          <w:b w:val="0"/>
          <w:bCs/>
          <w:i w:val="0"/>
          <w:iCs/>
          <w:color w:val="auto"/>
          <w:lang w:val="en-US"/>
        </w:rPr>
      </w:pPr>
      <w:r w:rsidRPr="00967EEB">
        <w:rPr>
          <w:rStyle w:val="Hervorhebung"/>
          <w:b w:val="0"/>
          <w:bCs/>
          <w:i w:val="0"/>
          <w:iCs/>
          <w:color w:val="auto"/>
          <w:lang w:val="en-US"/>
        </w:rPr>
        <w:t xml:space="preserve">We can now decide on an </w:t>
      </w:r>
      <w:proofErr w:type="gramStart"/>
      <w:r w:rsidRPr="00967EEB">
        <w:rPr>
          <w:rStyle w:val="Hervorhebung"/>
          <w:b w:val="0"/>
          <w:bCs/>
          <w:i w:val="0"/>
          <w:iCs/>
          <w:color w:val="auto"/>
          <w:lang w:val="en-US"/>
        </w:rPr>
        <w:t>amount</w:t>
      </w:r>
      <w:proofErr w:type="gramEnd"/>
      <w:r w:rsidRPr="00967EEB">
        <w:rPr>
          <w:rStyle w:val="Hervorhebung"/>
          <w:b w:val="0"/>
          <w:bCs/>
          <w:i w:val="0"/>
          <w:iCs/>
          <w:color w:val="auto"/>
          <w:lang w:val="en-US"/>
        </w:rPr>
        <w:t xml:space="preserve"> of clusters </w:t>
      </w:r>
      <w:r>
        <w:rPr>
          <w:rStyle w:val="Hervorhebung"/>
          <w:b w:val="0"/>
          <w:bCs/>
          <w:i w:val="0"/>
          <w:iCs/>
          <w:color w:val="auto"/>
          <w:lang w:val="en-US"/>
        </w:rPr>
        <w:t>in</w:t>
      </w:r>
      <w:r w:rsidRPr="00967EEB">
        <w:rPr>
          <w:rStyle w:val="Hervorhebung"/>
          <w:b w:val="0"/>
          <w:bCs/>
          <w:i w:val="0"/>
          <w:iCs/>
          <w:color w:val="auto"/>
          <w:lang w:val="en-US"/>
        </w:rPr>
        <w:t xml:space="preserve"> which the WCSS and the Silhouette Score look</w:t>
      </w:r>
      <w:r>
        <w:rPr>
          <w:rStyle w:val="Hervorhebung"/>
          <w:b w:val="0"/>
          <w:bCs/>
          <w:i w:val="0"/>
          <w:iCs/>
          <w:color w:val="auto"/>
          <w:lang w:val="en-US"/>
        </w:rPr>
        <w:t xml:space="preserve"> good, in this example around </w:t>
      </w:r>
      <w:r w:rsidR="00070D93">
        <w:rPr>
          <w:rStyle w:val="Hervorhebung"/>
          <w:b w:val="0"/>
          <w:bCs/>
          <w:i w:val="0"/>
          <w:iCs/>
          <w:color w:val="auto"/>
          <w:lang w:val="en-US"/>
        </w:rPr>
        <w:t>3-5.</w:t>
      </w:r>
    </w:p>
    <w:p w14:paraId="18F6366A" w14:textId="08B9263E" w:rsidR="00E15D2A" w:rsidRDefault="00E15D2A" w:rsidP="00E15D2A">
      <w:pPr>
        <w:pStyle w:val="berschrift4"/>
        <w:rPr>
          <w:lang w:val="en-US"/>
        </w:rPr>
      </w:pPr>
      <w:r>
        <w:rPr>
          <w:lang w:val="en-US"/>
        </w:rPr>
        <w:t>Performance</w:t>
      </w:r>
    </w:p>
    <w:p w14:paraId="62CC06CB" w14:textId="1F1237DF" w:rsidR="00E15D2A" w:rsidRDefault="00E15D2A" w:rsidP="00E15D2A">
      <w:pPr>
        <w:rPr>
          <w:lang w:val="en-US"/>
        </w:rPr>
      </w:pPr>
      <w:r>
        <w:rPr>
          <w:lang w:val="en-US"/>
        </w:rPr>
        <w:t xml:space="preserve">The </w:t>
      </w:r>
      <w:r w:rsidRPr="0000652C">
        <w:rPr>
          <w:rStyle w:val="Hervorhebung"/>
        </w:rPr>
        <w:t>performance</w:t>
      </w:r>
      <w:r>
        <w:rPr>
          <w:lang w:val="en-US"/>
        </w:rPr>
        <w:t xml:space="preserve"> </w:t>
      </w:r>
      <w:r w:rsidRPr="0000652C">
        <w:rPr>
          <w:rStyle w:val="Hervorhebung"/>
        </w:rPr>
        <w:t>depends</w:t>
      </w:r>
      <w:r>
        <w:rPr>
          <w:lang w:val="en-US"/>
        </w:rPr>
        <w:t xml:space="preserve"> on the random </w:t>
      </w:r>
      <w:r w:rsidRPr="0000652C">
        <w:rPr>
          <w:rStyle w:val="Hervorhebung"/>
        </w:rPr>
        <w:t>initialization</w:t>
      </w:r>
      <w:r>
        <w:rPr>
          <w:lang w:val="en-US"/>
        </w:rPr>
        <w:t xml:space="preserve"> of the seeds for the centroids. Some seeds result in a </w:t>
      </w:r>
      <w:r w:rsidRPr="0000652C">
        <w:rPr>
          <w:rStyle w:val="Hervorhebung"/>
        </w:rPr>
        <w:t>poor convergence rate</w:t>
      </w:r>
      <w:r>
        <w:rPr>
          <w:lang w:val="en-US"/>
        </w:rPr>
        <w:t xml:space="preserve">, some can converge to </w:t>
      </w:r>
      <w:r w:rsidRPr="0000652C">
        <w:rPr>
          <w:rStyle w:val="Hervorhebung"/>
        </w:rPr>
        <w:t>suboptimal clustering</w:t>
      </w:r>
      <w:r>
        <w:rPr>
          <w:lang w:val="en-US"/>
        </w:rPr>
        <w:t xml:space="preserve">. If the initial centers are </w:t>
      </w:r>
      <w:r w:rsidRPr="0000652C">
        <w:rPr>
          <w:rStyle w:val="Hervorhebung"/>
        </w:rPr>
        <w:t>very close</w:t>
      </w:r>
      <w:r>
        <w:rPr>
          <w:lang w:val="en-US"/>
        </w:rPr>
        <w:t xml:space="preserve"> together, it would take </w:t>
      </w:r>
      <w:r w:rsidRPr="0000652C">
        <w:rPr>
          <w:rStyle w:val="Hervorhebung"/>
        </w:rPr>
        <w:t>a lot of iterations</w:t>
      </w:r>
      <w:r>
        <w:rPr>
          <w:lang w:val="en-US"/>
        </w:rPr>
        <w:t xml:space="preserve"> for the algorithm to converge. The best way is to </w:t>
      </w:r>
      <w:r w:rsidRPr="0000652C">
        <w:rPr>
          <w:rStyle w:val="Hervorhebung"/>
        </w:rPr>
        <w:t>initialize</w:t>
      </w:r>
      <w:r>
        <w:rPr>
          <w:lang w:val="en-US"/>
        </w:rPr>
        <w:t xml:space="preserve"> </w:t>
      </w:r>
      <w:r w:rsidRPr="0000652C">
        <w:rPr>
          <w:rStyle w:val="Hervorhebung"/>
        </w:rPr>
        <w:t>randomly</w:t>
      </w:r>
      <w:r>
        <w:rPr>
          <w:lang w:val="en-US"/>
        </w:rPr>
        <w:t xml:space="preserve"> and </w:t>
      </w:r>
      <w:r w:rsidRPr="0000652C">
        <w:rPr>
          <w:rStyle w:val="Hervorhebung"/>
        </w:rPr>
        <w:t>run multiple times</w:t>
      </w:r>
      <w:r>
        <w:rPr>
          <w:lang w:val="en-US"/>
        </w:rPr>
        <w:t xml:space="preserve">. If the clusters are </w:t>
      </w:r>
      <w:r w:rsidRPr="0000652C">
        <w:rPr>
          <w:rStyle w:val="Hervorhebung"/>
        </w:rPr>
        <w:t>stable</w:t>
      </w:r>
      <w:r>
        <w:rPr>
          <w:lang w:val="en-US"/>
        </w:rPr>
        <w:t xml:space="preserve">, the clustering is </w:t>
      </w:r>
      <w:r w:rsidRPr="0000652C">
        <w:rPr>
          <w:rStyle w:val="Hervorhebung"/>
        </w:rPr>
        <w:t>optimal</w:t>
      </w:r>
      <w:r>
        <w:rPr>
          <w:lang w:val="en-US"/>
        </w:rPr>
        <w:t>.</w:t>
      </w:r>
    </w:p>
    <w:p w14:paraId="261A8779" w14:textId="628EE5C9" w:rsidR="00E15D2A" w:rsidRDefault="00E15D2A" w:rsidP="0000652C">
      <w:pPr>
        <w:rPr>
          <w:lang w:val="en-US"/>
        </w:rPr>
      </w:pPr>
      <w:r>
        <w:rPr>
          <w:lang w:val="en-US"/>
        </w:rPr>
        <w:t xml:space="preserve">Features with large values may dominate the distance value. Features with small values will have no impact in the clustering. That’s why you should </w:t>
      </w:r>
      <w:r w:rsidRPr="0059586C">
        <w:rPr>
          <w:rStyle w:val="Hervorhebung"/>
        </w:rPr>
        <w:t>always employ feature scaling</w:t>
      </w:r>
      <w:r>
        <w:rPr>
          <w:lang w:val="en-US"/>
        </w:rPr>
        <w:t xml:space="preserve"> (normalize values).</w:t>
      </w:r>
    </w:p>
    <w:p w14:paraId="51702C6B" w14:textId="77777777" w:rsidR="00B945B0" w:rsidRDefault="00B945B0" w:rsidP="0000652C">
      <w:pPr>
        <w:rPr>
          <w:lang w:val="en-US"/>
        </w:rPr>
      </w:pPr>
    </w:p>
    <w:p w14:paraId="272BFDA2" w14:textId="5E83E5F8" w:rsidR="0000652C" w:rsidRPr="00380495" w:rsidRDefault="0000652C" w:rsidP="0000652C">
      <w:pPr>
        <w:pStyle w:val="berschrift4"/>
        <w:rPr>
          <w:lang w:val="en-US"/>
        </w:rPr>
      </w:pPr>
      <w:r>
        <w:rPr>
          <w:lang w:val="en-US"/>
        </w:rPr>
        <w:lastRenderedPageBreak/>
        <w:t xml:space="preserve">Example calculating cluster </w:t>
      </w:r>
      <w:proofErr w:type="spellStart"/>
      <w:proofErr w:type="gramStart"/>
      <w:r>
        <w:rPr>
          <w:lang w:val="en-US"/>
        </w:rPr>
        <w:t>centre</w:t>
      </w:r>
      <w:proofErr w:type="spellEnd"/>
      <w:proofErr w:type="gramEnd"/>
    </w:p>
    <w:p w14:paraId="513E6169" w14:textId="736EBABC" w:rsidR="00380495" w:rsidRPr="000D0763" w:rsidRDefault="007426ED" w:rsidP="0000652C">
      <w:pPr>
        <w:pStyle w:val="berschrift6"/>
        <w:spacing w:before="120"/>
        <w:rPr>
          <w:lang w:val="en-US"/>
        </w:rPr>
      </w:pPr>
      <m:oMath>
        <m:f>
          <m:fPr>
            <m:ctrlPr>
              <w:rPr>
                <w:rFonts w:ascii="Cambria Math" w:hAnsi="Cambria Math"/>
                <w:b w:val="0"/>
                <w:bCs w:val="0"/>
                <w:i/>
                <w:lang w:val="en-US"/>
              </w:rPr>
            </m:ctrlPr>
          </m:fPr>
          <m:num>
            <m:r>
              <m:rPr>
                <m:sty m:val="bi"/>
              </m:rPr>
              <w:rPr>
                <w:rFonts w:ascii="Cambria Math" w:hAnsi="Cambria Math"/>
                <w:lang w:val="en-US"/>
              </w:rPr>
              <m:t>Sum of x coefficients</m:t>
            </m:r>
          </m:num>
          <m:den>
            <m:r>
              <m:rPr>
                <m:sty m:val="bi"/>
              </m:rPr>
              <w:rPr>
                <w:rFonts w:ascii="Cambria Math" w:hAnsi="Cambria Math"/>
                <w:lang w:val="en-US"/>
              </w:rPr>
              <m:t>amount of data points in cluster (without  centre)</m:t>
            </m:r>
          </m:den>
        </m:f>
        <m:r>
          <m:rPr>
            <m:sty m:val="bi"/>
          </m:rPr>
          <w:rPr>
            <w:rFonts w:ascii="Cambria Math" w:hAnsi="Cambria Math"/>
            <w:lang w:val="en-US"/>
          </w:rPr>
          <m:t>,</m:t>
        </m:r>
        <m:f>
          <m:fPr>
            <m:ctrlPr>
              <w:rPr>
                <w:rFonts w:ascii="Cambria Math" w:hAnsi="Cambria Math"/>
                <w:b w:val="0"/>
                <w:bCs w:val="0"/>
                <w:i/>
                <w:lang w:val="en-US"/>
              </w:rPr>
            </m:ctrlPr>
          </m:fPr>
          <m:num>
            <m:r>
              <m:rPr>
                <m:sty m:val="bi"/>
              </m:rPr>
              <w:rPr>
                <w:rFonts w:ascii="Cambria Math" w:hAnsi="Cambria Math"/>
                <w:lang w:val="en-US"/>
              </w:rPr>
              <m:t>sum of y coefficients</m:t>
            </m:r>
          </m:num>
          <m:den>
            <m:r>
              <m:rPr>
                <m:sty m:val="bi"/>
              </m:rPr>
              <w:rPr>
                <w:rFonts w:ascii="Cambria Math" w:hAnsi="Cambria Math"/>
                <w:lang w:val="en-US"/>
              </w:rPr>
              <m:t>amount of data points in cluster (wihout centre)</m:t>
            </m:r>
          </m:den>
        </m:f>
        <m:r>
          <m:rPr>
            <m:sty m:val="bi"/>
          </m:rPr>
          <w:rPr>
            <w:rFonts w:ascii="Cambria Math" w:hAnsi="Cambria Math"/>
            <w:lang w:val="en-US"/>
          </w:rPr>
          <m:t xml:space="preserve">  </m:t>
        </m:r>
      </m:oMath>
      <w:r w:rsidR="0000652C">
        <w:rPr>
          <w:rFonts w:eastAsiaTheme="minorEastAsia"/>
          <w:lang w:val="en-US"/>
        </w:rPr>
        <w:t xml:space="preserve"> </w:t>
      </w:r>
    </w:p>
    <w:p w14:paraId="0925A001" w14:textId="3E5024AB" w:rsidR="00421233" w:rsidRDefault="000C29F9" w:rsidP="001110DA">
      <w:pPr>
        <w:pStyle w:val="Aufzhlung"/>
        <w:spacing w:before="240" w:line="360" w:lineRule="auto"/>
        <w:rPr>
          <w:lang w:val="en-US"/>
        </w:rPr>
      </w:pPr>
      <w:r w:rsidRPr="000C29F9">
        <w:rPr>
          <w:noProof/>
          <w:lang w:val="en-US"/>
        </w:rPr>
        <w:drawing>
          <wp:anchor distT="0" distB="0" distL="114300" distR="114300" simplePos="0" relativeHeight="251658260" behindDoc="0" locked="0" layoutInCell="1" allowOverlap="1" wp14:anchorId="1E238A29" wp14:editId="72E5BBD9">
            <wp:simplePos x="0" y="0"/>
            <wp:positionH relativeFrom="margin">
              <wp:posOffset>4820526</wp:posOffset>
            </wp:positionH>
            <wp:positionV relativeFrom="paragraph">
              <wp:posOffset>98244</wp:posOffset>
            </wp:positionV>
            <wp:extent cx="1824023" cy="1611085"/>
            <wp:effectExtent l="0" t="0" r="5080" b="8255"/>
            <wp:wrapSquare wrapText="bothSides"/>
            <wp:docPr id="1570395405" name="Grafik 157039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9540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7978" cy="161457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220D1">
        <w:rPr>
          <w:rStyle w:val="Hervorhebung"/>
        </w:rPr>
        <w:t>Center</w:t>
      </w:r>
      <w:proofErr w:type="spellEnd"/>
      <w:r w:rsidR="008659CC" w:rsidRPr="001110DA">
        <w:rPr>
          <w:rStyle w:val="Hervorhebung"/>
        </w:rPr>
        <w:t xml:space="preserve"> of red cluster:</w:t>
      </w:r>
      <w:r w:rsidR="008659CC">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x</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1+1+0.4</m:t>
            </m:r>
          </m:num>
          <m:den>
            <m:r>
              <m:rPr>
                <m:sty m:val="p"/>
              </m:rPr>
              <w:rPr>
                <w:rFonts w:ascii="Cambria Math" w:hAnsi="Cambria Math"/>
                <w:lang w:val="en-US"/>
              </w:rPr>
              <m:t>3</m:t>
            </m:r>
          </m:den>
        </m:f>
        <m:r>
          <m:rPr>
            <m:sty m:val="p"/>
          </m:rPr>
          <w:rPr>
            <w:rFonts w:ascii="Cambria Math" w:hAnsi="Cambria Math"/>
            <w:lang w:val="en-US"/>
          </w:rPr>
          <m:t>=0.8</m:t>
        </m:r>
      </m:oMath>
      <w:r w:rsidR="00EE6E28">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y</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3+2+2</m:t>
            </m:r>
          </m:num>
          <m:den>
            <m:r>
              <m:rPr>
                <m:sty m:val="p"/>
              </m:rPr>
              <w:rPr>
                <w:rFonts w:ascii="Cambria Math" w:hAnsi="Cambria Math"/>
                <w:lang w:val="en-US"/>
              </w:rPr>
              <m:t>3</m:t>
            </m:r>
          </m:den>
        </m:f>
        <m:r>
          <m:rPr>
            <m:sty m:val="p"/>
          </m:rPr>
          <w:rPr>
            <w:rFonts w:ascii="Cambria Math" w:hAnsi="Cambria Math"/>
            <w:lang w:val="en-US"/>
          </w:rPr>
          <m:t>=2.33</m:t>
        </m:r>
      </m:oMath>
    </w:p>
    <w:p w14:paraId="699C1B61" w14:textId="228D9D70" w:rsidR="000D0763" w:rsidRPr="00EE6E28" w:rsidRDefault="006220D1" w:rsidP="001110DA">
      <w:pPr>
        <w:pStyle w:val="Aufzhlung"/>
        <w:spacing w:line="360" w:lineRule="auto"/>
        <w:rPr>
          <w:lang w:val="en-US"/>
        </w:rPr>
      </w:pPr>
      <w:proofErr w:type="spellStart"/>
      <w:r>
        <w:rPr>
          <w:rStyle w:val="Hervorhebung"/>
        </w:rPr>
        <w:t>Center</w:t>
      </w:r>
      <w:proofErr w:type="spellEnd"/>
      <w:r w:rsidR="000D0763" w:rsidRPr="001110DA">
        <w:rPr>
          <w:rStyle w:val="Hervorhebung"/>
        </w:rPr>
        <w:t xml:space="preserve"> of green cluster:</w:t>
      </w:r>
      <w:r w:rsidR="000D0763">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x</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2+2+2.5</m:t>
            </m:r>
          </m:num>
          <m:den>
            <m:r>
              <m:rPr>
                <m:sty m:val="p"/>
              </m:rPr>
              <w:rPr>
                <w:rFonts w:ascii="Cambria Math" w:hAnsi="Cambria Math"/>
                <w:lang w:val="en-US"/>
              </w:rPr>
              <m:t>3</m:t>
            </m:r>
          </m:den>
        </m:f>
        <m:r>
          <m:rPr>
            <m:sty m:val="p"/>
          </m:rPr>
          <w:rPr>
            <w:rFonts w:ascii="Cambria Math" w:hAnsi="Cambria Math"/>
            <w:lang w:val="en-US"/>
          </w:rPr>
          <m:t>=2.17</m:t>
        </m:r>
      </m:oMath>
      <w:r w:rsidR="000D0763">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y</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2+1+1</m:t>
            </m:r>
          </m:num>
          <m:den>
            <m:r>
              <m:rPr>
                <m:sty m:val="p"/>
              </m:rPr>
              <w:rPr>
                <w:rFonts w:ascii="Cambria Math" w:hAnsi="Cambria Math"/>
                <w:lang w:val="en-US"/>
              </w:rPr>
              <m:t>3</m:t>
            </m:r>
          </m:den>
        </m:f>
        <m:r>
          <m:rPr>
            <m:sty m:val="p"/>
          </m:rPr>
          <w:rPr>
            <w:rFonts w:ascii="Cambria Math" w:hAnsi="Cambria Math"/>
            <w:lang w:val="en-US"/>
          </w:rPr>
          <m:t>=1.33</m:t>
        </m:r>
      </m:oMath>
    </w:p>
    <w:p w14:paraId="0E048CDA" w14:textId="330E0DD4" w:rsidR="00EE6E28" w:rsidRDefault="00D77C0E" w:rsidP="00421233">
      <w:pPr>
        <w:rPr>
          <w:lang w:val="en-US"/>
        </w:rPr>
      </w:pPr>
      <w:r>
        <w:rPr>
          <w:lang w:val="en-US"/>
        </w:rPr>
        <w:t xml:space="preserve">Will a new point </w:t>
      </w:r>
      <m:oMath>
        <m:r>
          <w:rPr>
            <w:rFonts w:ascii="Cambria Math" w:hAnsi="Cambria Math"/>
            <w:lang w:val="en-US"/>
          </w:rPr>
          <m:t>[0.5,1]</m:t>
        </m:r>
      </m:oMath>
      <w:r>
        <w:rPr>
          <w:lang w:val="en-US"/>
        </w:rPr>
        <w:t xml:space="preserve"> be assigned to the red or the green cluster? </w:t>
      </w:r>
      <w:r>
        <w:rPr>
          <w:lang w:val="en-US"/>
        </w:rPr>
        <w:br/>
      </w:r>
      <w:r w:rsidRPr="00061C59">
        <w:rPr>
          <w:rStyle w:val="berschrift6Zchn"/>
        </w:rPr>
        <w:t>Squared Euclidean distance from red cluster:</w:t>
      </w:r>
      <w:r w:rsidR="00061C59" w:rsidRPr="00061C59">
        <w:rPr>
          <w:rStyle w:val="berschrift6Zchn"/>
        </w:rPr>
        <w:br/>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0.5-0.8</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1-2.33</m:t>
                </m:r>
              </m:e>
            </m:d>
          </m:e>
          <m:sup>
            <m:r>
              <w:rPr>
                <w:rFonts w:ascii="Cambria Math" w:hAnsi="Cambria Math"/>
                <w:lang w:val="en-US"/>
              </w:rPr>
              <m:t>2</m:t>
            </m:r>
          </m:sup>
        </m:sSup>
        <m:r>
          <w:rPr>
            <w:rFonts w:ascii="Cambria Math" w:hAnsi="Cambria Math"/>
            <w:lang w:val="en-US"/>
          </w:rPr>
          <m:t>=</m:t>
        </m:r>
        <m:r>
          <m:rPr>
            <m:sty m:val="p"/>
          </m:rPr>
          <w:rPr>
            <w:rStyle w:val="Hervorhebung"/>
            <w:rFonts w:ascii="Cambria Math" w:hAnsi="Cambria Math"/>
          </w:rPr>
          <m:t>1.85</m:t>
        </m:r>
      </m:oMath>
      <w:r w:rsidR="00061C59">
        <w:rPr>
          <w:rFonts w:eastAsiaTheme="minorEastAsia"/>
          <w:lang w:val="en-US"/>
        </w:rPr>
        <w:t xml:space="preserve"> </w:t>
      </w:r>
    </w:p>
    <w:p w14:paraId="6BC066F2" w14:textId="3245988B" w:rsidR="00421233" w:rsidRDefault="00061C59" w:rsidP="00380495">
      <w:pPr>
        <w:pStyle w:val="berschrift6"/>
        <w:rPr>
          <w:lang w:val="en-US"/>
        </w:rPr>
      </w:pPr>
      <w:r w:rsidRPr="00061C59">
        <w:t>Squared Euclidean distance from green cluster:</w:t>
      </w:r>
      <w:r w:rsidRPr="00061C59">
        <w:br/>
      </w:r>
      <m:oMath>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0.5-2.17</m:t>
                </m:r>
              </m:e>
            </m:d>
          </m:e>
          <m:sup>
            <m:r>
              <m:rPr>
                <m:sty m:val="bi"/>
              </m:rPr>
              <w:rPr>
                <w:rFonts w:ascii="Cambria Math" w:hAnsi="Cambria Math"/>
                <w:lang w:val="en-US"/>
              </w:rPr>
              <m:t>2</m:t>
            </m:r>
          </m:sup>
        </m:sSup>
        <m:r>
          <m:rPr>
            <m:sty m:val="bi"/>
          </m:rP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1-1.33</m:t>
                </m:r>
              </m:e>
            </m:d>
          </m:e>
          <m:sup>
            <m:r>
              <m:rPr>
                <m:sty m:val="bi"/>
              </m:rPr>
              <w:rPr>
                <w:rFonts w:ascii="Cambria Math" w:hAnsi="Cambria Math"/>
                <w:lang w:val="en-US"/>
              </w:rPr>
              <m:t>2</m:t>
            </m:r>
          </m:sup>
        </m:sSup>
        <m:r>
          <m:rPr>
            <m:sty m:val="bi"/>
          </m:rPr>
          <w:rPr>
            <w:rFonts w:ascii="Cambria Math" w:hAnsi="Cambria Math"/>
            <w:lang w:val="en-US"/>
          </w:rPr>
          <m:t>=2.99</m:t>
        </m:r>
      </m:oMath>
      <w:r>
        <w:rPr>
          <w:rFonts w:eastAsiaTheme="minorEastAsia"/>
          <w:lang w:val="en-US"/>
        </w:rPr>
        <w:t xml:space="preserve"> </w:t>
      </w:r>
    </w:p>
    <w:p w14:paraId="3B9858D2" w14:textId="45D0B3BE" w:rsidR="00061C59" w:rsidRDefault="00A5008A" w:rsidP="00A5008A">
      <w:pPr>
        <w:spacing w:before="240"/>
        <w:rPr>
          <w:lang w:val="en-US"/>
        </w:rPr>
      </w:pPr>
      <w:r>
        <w:rPr>
          <w:lang w:val="en-US"/>
        </w:rPr>
        <w:t>Now that a new point is added to the red cluster, the center needs to be recalculated.</w:t>
      </w:r>
    </w:p>
    <w:p w14:paraId="76466FB0" w14:textId="164EF65D" w:rsidR="00061C59" w:rsidRDefault="003325AB" w:rsidP="003325AB">
      <w:pPr>
        <w:pStyle w:val="berschrift2"/>
        <w:rPr>
          <w:lang w:val="en-US"/>
        </w:rPr>
      </w:pPr>
      <w:r>
        <w:rPr>
          <w:lang w:val="en-US"/>
        </w:rPr>
        <w:t>Ensemble</w:t>
      </w:r>
    </w:p>
    <w:p w14:paraId="1A65B336" w14:textId="77777777" w:rsidR="00091375" w:rsidRDefault="00260EDC" w:rsidP="00061C59">
      <w:pPr>
        <w:rPr>
          <w:lang w:val="en-US"/>
        </w:rPr>
      </w:pPr>
      <w:r>
        <w:rPr>
          <w:lang w:val="en-US"/>
        </w:rPr>
        <w:t xml:space="preserve">The </w:t>
      </w:r>
      <w:r w:rsidRPr="00EE55CB">
        <w:rPr>
          <w:rStyle w:val="Hervorhebung"/>
        </w:rPr>
        <w:t>combining of multiple weak models</w:t>
      </w:r>
      <w:r>
        <w:rPr>
          <w:lang w:val="en-US"/>
        </w:rPr>
        <w:t xml:space="preserve"> and the aggregation of their results is called ensemble learning. Aggregating results of many weak predictors for a better prediction. Techniques: Voting, Bagging, Boosting</w:t>
      </w:r>
      <w:r w:rsidR="00345733">
        <w:rPr>
          <w:lang w:val="en-US"/>
        </w:rPr>
        <w:t>.</w:t>
      </w:r>
      <w:r w:rsidR="00EE55CB">
        <w:rPr>
          <w:lang w:val="en-US"/>
        </w:rPr>
        <w:t xml:space="preserve"> </w:t>
      </w:r>
    </w:p>
    <w:p w14:paraId="655BC1E5" w14:textId="3934D606" w:rsidR="00091375" w:rsidRDefault="00091375" w:rsidP="001A40B0">
      <w:pPr>
        <w:pStyle w:val="berschrift6"/>
        <w:rPr>
          <w:lang w:val="en-US"/>
        </w:rPr>
      </w:pPr>
      <w:r>
        <w:rPr>
          <w:lang w:val="en-US"/>
        </w:rPr>
        <w:t>Ensemble works best, when</w:t>
      </w:r>
      <w:r w:rsidR="001A40B0">
        <w:rPr>
          <w:lang w:val="en-US"/>
        </w:rPr>
        <w:t>:</w:t>
      </w:r>
    </w:p>
    <w:p w14:paraId="35022ABC" w14:textId="0FC8AA75" w:rsidR="00091375" w:rsidRDefault="001A40B0" w:rsidP="00091375">
      <w:pPr>
        <w:pStyle w:val="Aufzhlung"/>
        <w:rPr>
          <w:lang w:val="en-US"/>
        </w:rPr>
      </w:pPr>
      <w:r>
        <w:rPr>
          <w:lang w:val="en-US"/>
        </w:rPr>
        <w:t>The weak</w:t>
      </w:r>
      <w:r w:rsidR="00091375">
        <w:rPr>
          <w:lang w:val="en-US"/>
        </w:rPr>
        <w:t xml:space="preserve"> models are </w:t>
      </w:r>
      <w:r w:rsidR="00091375" w:rsidRPr="001A40B0">
        <w:rPr>
          <w:rStyle w:val="Hervorhebung"/>
        </w:rPr>
        <w:t xml:space="preserve">better than </w:t>
      </w:r>
      <w:r w:rsidRPr="001A40B0">
        <w:rPr>
          <w:rStyle w:val="Hervorhebung"/>
        </w:rPr>
        <w:t>random</w:t>
      </w:r>
      <w:r>
        <w:rPr>
          <w:lang w:val="en-US"/>
        </w:rPr>
        <w:t>.</w:t>
      </w:r>
    </w:p>
    <w:p w14:paraId="2FE76E44" w14:textId="547D7B25" w:rsidR="00091375" w:rsidRDefault="001A40B0" w:rsidP="00091375">
      <w:pPr>
        <w:pStyle w:val="Aufzhlung"/>
        <w:rPr>
          <w:lang w:val="en-US"/>
        </w:rPr>
      </w:pPr>
      <w:r>
        <w:rPr>
          <w:lang w:val="en-US"/>
        </w:rPr>
        <w:t>The</w:t>
      </w:r>
      <w:r w:rsidR="00091375">
        <w:rPr>
          <w:lang w:val="en-US"/>
        </w:rPr>
        <w:t xml:space="preserve"> models are </w:t>
      </w:r>
      <w:r w:rsidR="00091375" w:rsidRPr="001A40B0">
        <w:rPr>
          <w:rStyle w:val="Hervorhebung"/>
        </w:rPr>
        <w:t>independent from one another</w:t>
      </w:r>
      <w:r w:rsidR="00091375">
        <w:rPr>
          <w:lang w:val="en-US"/>
        </w:rPr>
        <w:t xml:space="preserve"> and make uncorrelated errors</w:t>
      </w:r>
      <w:r>
        <w:rPr>
          <w:lang w:val="en-US"/>
        </w:rPr>
        <w:t>.</w:t>
      </w:r>
    </w:p>
    <w:p w14:paraId="345DE2E7" w14:textId="0DCB9E92" w:rsidR="00091375" w:rsidRDefault="00091375" w:rsidP="00091375">
      <w:pPr>
        <w:pStyle w:val="Aufzhlung"/>
        <w:rPr>
          <w:lang w:val="en-US"/>
        </w:rPr>
      </w:pPr>
      <w:r>
        <w:rPr>
          <w:lang w:val="en-US"/>
        </w:rPr>
        <w:t xml:space="preserve">There is </w:t>
      </w:r>
      <w:proofErr w:type="gramStart"/>
      <w:r>
        <w:rPr>
          <w:lang w:val="en-US"/>
        </w:rPr>
        <w:t xml:space="preserve">a </w:t>
      </w:r>
      <w:r w:rsidRPr="001A40B0">
        <w:rPr>
          <w:rStyle w:val="Hervorhebung"/>
        </w:rPr>
        <w:t>sufficient number</w:t>
      </w:r>
      <w:r>
        <w:rPr>
          <w:lang w:val="en-US"/>
        </w:rPr>
        <w:t xml:space="preserve"> of</w:t>
      </w:r>
      <w:proofErr w:type="gramEnd"/>
      <w:r>
        <w:rPr>
          <w:lang w:val="en-US"/>
        </w:rPr>
        <w:t xml:space="preserve"> weak le</w:t>
      </w:r>
      <w:r w:rsidR="001A40B0">
        <w:rPr>
          <w:lang w:val="en-US"/>
        </w:rPr>
        <w:t>a</w:t>
      </w:r>
      <w:r>
        <w:rPr>
          <w:lang w:val="en-US"/>
        </w:rPr>
        <w:t>rner</w:t>
      </w:r>
      <w:r w:rsidR="0063692D">
        <w:rPr>
          <w:lang w:val="en-US"/>
        </w:rPr>
        <w:t>s</w:t>
      </w:r>
      <w:r w:rsidR="001A40B0">
        <w:rPr>
          <w:lang w:val="en-US"/>
        </w:rPr>
        <w:t>.</w:t>
      </w:r>
    </w:p>
    <w:p w14:paraId="1481E13E" w14:textId="6CEA19AC" w:rsidR="00091375" w:rsidRPr="00091375" w:rsidRDefault="001A40B0" w:rsidP="00091375">
      <w:pPr>
        <w:pStyle w:val="Aufzhlung"/>
        <w:rPr>
          <w:lang w:val="en-US"/>
        </w:rPr>
      </w:pPr>
      <w:r>
        <w:rPr>
          <w:lang w:val="en-US"/>
        </w:rPr>
        <w:t xml:space="preserve">The models are </w:t>
      </w:r>
      <w:r w:rsidRPr="001A40B0">
        <w:rPr>
          <w:rStyle w:val="Hervorhebung"/>
        </w:rPr>
        <w:t>not trained on the same data</w:t>
      </w:r>
      <w:r>
        <w:rPr>
          <w:lang w:val="en-US"/>
        </w:rPr>
        <w:t>.</w:t>
      </w:r>
    </w:p>
    <w:p w14:paraId="4A20BCE3" w14:textId="6DB03083" w:rsidR="00061C59" w:rsidRDefault="0063692D" w:rsidP="00061C59">
      <w:pPr>
        <w:rPr>
          <w:lang w:val="en-US"/>
        </w:rPr>
      </w:pPr>
      <w:r>
        <w:rPr>
          <w:lang w:val="en-US"/>
        </w:rPr>
        <w:t xml:space="preserve">Different learners use different Algorithms </w:t>
      </w:r>
      <w:r w:rsidRPr="006E080A">
        <w:rPr>
          <w:rStyle w:val="ZustzlicherHinweisZchn"/>
        </w:rPr>
        <w:t>(KNN, Logistic Regression)</w:t>
      </w:r>
      <w:r>
        <w:rPr>
          <w:lang w:val="en-US"/>
        </w:rPr>
        <w:t>, Different Hyperparameters and different training data.</w:t>
      </w:r>
    </w:p>
    <w:p w14:paraId="10EF16E4" w14:textId="4EDD351E" w:rsidR="00061C59" w:rsidRDefault="00040E73" w:rsidP="00CC5F13">
      <w:pPr>
        <w:pStyle w:val="berschrift3"/>
        <w:rPr>
          <w:lang w:val="en-US"/>
        </w:rPr>
      </w:pPr>
      <w:r>
        <w:rPr>
          <w:lang w:val="en-US"/>
        </w:rPr>
        <w:t xml:space="preserve">Hard </w:t>
      </w:r>
      <w:r w:rsidR="00CC5F13">
        <w:rPr>
          <w:lang w:val="en-US"/>
        </w:rPr>
        <w:t>Voting</w:t>
      </w:r>
    </w:p>
    <w:p w14:paraId="2CE64185" w14:textId="580F5926" w:rsidR="00061C59" w:rsidRDefault="00184945" w:rsidP="00061C59">
      <w:pPr>
        <w:rPr>
          <w:lang w:val="en-US"/>
        </w:rPr>
      </w:pPr>
      <w:r>
        <w:rPr>
          <w:lang w:val="en-US"/>
        </w:rPr>
        <w:t xml:space="preserve">There are 5 classifiers to check if an email is spam or ham. For a particular data, the prediction of the classifiers </w:t>
      </w:r>
      <w:proofErr w:type="gramStart"/>
      <w:r>
        <w:rPr>
          <w:lang w:val="en-US"/>
        </w:rPr>
        <w:t>are</w:t>
      </w:r>
      <w:proofErr w:type="gramEnd"/>
      <w:r>
        <w:rPr>
          <w:lang w:val="en-US"/>
        </w:rPr>
        <w:t xml:space="preserve"> [spam, spam, ham, ham, spam]. The final prediction of the ensemble is spam, </w:t>
      </w:r>
      <w:r w:rsidRPr="00320178">
        <w:rPr>
          <w:rStyle w:val="Hervorhebung"/>
        </w:rPr>
        <w:t>because 3 of the 5 models voted for spam</w:t>
      </w:r>
      <w:r>
        <w:rPr>
          <w:lang w:val="en-US"/>
        </w:rPr>
        <w:t>.</w:t>
      </w:r>
    </w:p>
    <w:p w14:paraId="47FDC3FD" w14:textId="3A3AB63D" w:rsidR="00040E73" w:rsidRDefault="00040E73" w:rsidP="00040E73">
      <w:pPr>
        <w:pStyle w:val="berschrift4"/>
        <w:rPr>
          <w:lang w:val="en-US"/>
        </w:rPr>
      </w:pPr>
      <w:r>
        <w:rPr>
          <w:lang w:val="en-US"/>
        </w:rPr>
        <w:t xml:space="preserve">Hard voting with </w:t>
      </w:r>
      <w:r w:rsidR="00DC05E9">
        <w:rPr>
          <w:lang w:val="en-US"/>
        </w:rPr>
        <w:t>w</w:t>
      </w:r>
      <w:r>
        <w:rPr>
          <w:lang w:val="en-US"/>
        </w:rPr>
        <w:t>eights</w:t>
      </w:r>
    </w:p>
    <w:p w14:paraId="264FD6BC" w14:textId="1544DCB1" w:rsidR="00061C59" w:rsidRDefault="00792AE0" w:rsidP="00351AE8">
      <w:pPr>
        <w:rPr>
          <w:lang w:val="en-US"/>
        </w:rPr>
      </w:pPr>
      <w:r>
        <w:rPr>
          <w:lang w:val="en-US"/>
        </w:rPr>
        <w:t>There are 3 classifiers to predict class spam (1) and ham (0)</w:t>
      </w:r>
      <w:r w:rsidR="00246C28">
        <w:rPr>
          <w:lang w:val="en-US"/>
        </w:rPr>
        <w:t xml:space="preserve">. The predictions from these classifiers have </w:t>
      </w:r>
      <w:r w:rsidR="00246C28" w:rsidRPr="00320178">
        <w:rPr>
          <w:rStyle w:val="Hervorhebung"/>
        </w:rPr>
        <w:t>weights defined as [0.1,0.3, 0.6]</w:t>
      </w:r>
      <w:r w:rsidR="00246C28">
        <w:rPr>
          <w:lang w:val="en-US"/>
        </w:rPr>
        <w:t xml:space="preserve">. For one email, the </w:t>
      </w:r>
      <w:r w:rsidR="00246C28" w:rsidRPr="00320178">
        <w:rPr>
          <w:rStyle w:val="Hervorhebung"/>
        </w:rPr>
        <w:t>predictions are [spam, spam, ham]</w:t>
      </w:r>
      <w:r w:rsidR="00EC7491">
        <w:rPr>
          <w:lang w:val="en-US"/>
        </w:rPr>
        <w:t xml:space="preserve">. </w:t>
      </w:r>
      <w:r w:rsidR="00047C11">
        <w:rPr>
          <w:lang w:val="en-US"/>
        </w:rPr>
        <w:t xml:space="preserve">For spam, we calculate the sum of weights from all classes: </w:t>
      </w:r>
      <m:oMath>
        <m:r>
          <m:rPr>
            <m:sty m:val="bi"/>
          </m:rPr>
          <w:rPr>
            <w:rFonts w:ascii="Cambria Math" w:hAnsi="Cambria Math"/>
            <w:color w:val="29769E" w:themeColor="accent1" w:themeTint="BF"/>
            <w:lang w:val="en-US"/>
          </w:rPr>
          <m:t>su</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m</m:t>
            </m:r>
          </m:e>
          <m:sub>
            <m:r>
              <m:rPr>
                <m:sty m:val="bi"/>
              </m:rPr>
              <w:rPr>
                <w:rFonts w:ascii="Cambria Math" w:hAnsi="Cambria Math"/>
                <w:color w:val="29769E" w:themeColor="accent1" w:themeTint="BF"/>
                <w:lang w:val="en-US"/>
              </w:rPr>
              <m:t>spam</m:t>
            </m:r>
          </m:sub>
        </m:sSub>
        <m:r>
          <w:rPr>
            <w:rFonts w:ascii="Cambria Math" w:hAnsi="Cambria Math"/>
            <w:color w:val="29769E" w:themeColor="accent1" w:themeTint="BF"/>
            <w:lang w:val="en-US"/>
          </w:rPr>
          <m:t>=</m:t>
        </m:r>
        <m:sSub>
          <m:sSubPr>
            <m:ctrlPr>
              <w:rPr>
                <w:rFonts w:ascii="Cambria Math" w:hAnsi="Cambria Math"/>
                <w:bCs/>
                <w:i/>
                <w:color w:val="29769E" w:themeColor="accent1" w:themeTint="BF"/>
                <w:lang w:val="en-US"/>
              </w:rPr>
            </m:ctrlPr>
          </m:sSubPr>
          <m:e>
            <m:r>
              <w:rPr>
                <w:rFonts w:ascii="Cambria Math" w:hAnsi="Cambria Math"/>
                <w:color w:val="29769E" w:themeColor="accent1" w:themeTint="BF"/>
                <w:lang w:val="en-US"/>
              </w:rPr>
              <m:t>w</m:t>
            </m:r>
          </m:e>
          <m:sub>
            <m:r>
              <w:rPr>
                <w:rFonts w:ascii="Cambria Math" w:hAnsi="Cambria Math"/>
                <w:color w:val="29769E" w:themeColor="accent1" w:themeTint="BF"/>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3</m:t>
                </m:r>
              </m:sub>
            </m:sSub>
            <m:r>
              <w:rPr>
                <w:rFonts w:ascii="Cambria Math" w:hAnsi="Cambria Math"/>
                <w:lang w:val="en-US"/>
              </w:rPr>
              <m:t>==spam</m:t>
            </m:r>
          </m:e>
        </m:d>
        <m:r>
          <w:rPr>
            <w:rFonts w:ascii="Cambria Math" w:hAnsi="Cambria Math"/>
            <w:lang w:val="en-US"/>
          </w:rPr>
          <m:t>=0.1*1+0.3*1+0.6*0=</m:t>
        </m:r>
        <m:r>
          <m:rPr>
            <m:sty m:val="bi"/>
          </m:rPr>
          <w:rPr>
            <w:rFonts w:ascii="Cambria Math" w:hAnsi="Cambria Math"/>
            <w:color w:val="29769E" w:themeColor="accent1" w:themeTint="BF"/>
            <w:lang w:val="en-US"/>
          </w:rPr>
          <m:t>0.4</m:t>
        </m:r>
      </m:oMath>
      <w:r w:rsidR="00F545A6">
        <w:rPr>
          <w:rFonts w:eastAsiaTheme="minorEastAsia"/>
          <w:lang w:val="en-US"/>
        </w:rPr>
        <w:t>. For ham, we calculate the same</w:t>
      </w:r>
      <w:r w:rsidR="00A8568D">
        <w:rPr>
          <w:rFonts w:eastAsiaTheme="minorEastAsia"/>
          <w:lang w:val="en-US"/>
        </w:rPr>
        <w:t xml:space="preserve"> but with </w:t>
      </w:r>
      <w:r w:rsidR="00A8568D" w:rsidRPr="00320178">
        <w:rPr>
          <w:rFonts w:eastAsiaTheme="minorEastAsia"/>
          <w:b/>
          <w:bCs/>
          <w:i/>
          <w:color w:val="29769E" w:themeColor="accent1" w:themeTint="BF"/>
          <w:lang w:val="en-US"/>
        </w:rPr>
        <w:t>ham</w:t>
      </w:r>
      <w:r w:rsidR="00A8568D">
        <w:rPr>
          <w:rFonts w:eastAsiaTheme="minorEastAsia"/>
          <w:lang w:val="en-US"/>
        </w:rPr>
        <w:t xml:space="preserve">: </w:t>
      </w:r>
      <m:oMath>
        <m:r>
          <w:rPr>
            <w:rFonts w:ascii="Cambria Math" w:eastAsiaTheme="minorEastAsia" w:hAnsi="Cambria Math"/>
            <w:lang w:val="en-US"/>
          </w:rPr>
          <m:t>0.1*0+0.3*0+0.6*1=</m:t>
        </m:r>
        <m:r>
          <m:rPr>
            <m:sty m:val="bi"/>
          </m:rPr>
          <w:rPr>
            <w:rFonts w:ascii="Cambria Math" w:eastAsiaTheme="minorEastAsia" w:hAnsi="Cambria Math"/>
            <w:color w:val="29769E" w:themeColor="accent1" w:themeTint="BF"/>
            <w:lang w:val="en-US"/>
          </w:rPr>
          <m:t>0.6</m:t>
        </m:r>
      </m:oMath>
      <w:r w:rsidR="0091410A">
        <w:rPr>
          <w:rFonts w:eastAsiaTheme="minorEastAsia"/>
          <w:lang w:val="en-US"/>
        </w:rPr>
        <w:t>. The final prediction of the ensemble is ham, because</w:t>
      </w:r>
      <w:r w:rsidR="00FE34F5">
        <w:rPr>
          <w:rFonts w:eastAsiaTheme="minorEastAsia"/>
          <w:lang w:val="en-US"/>
        </w:rPr>
        <w:t xml:space="preserve"> the </w:t>
      </w:r>
      <w:r w:rsidR="00FE34F5" w:rsidRPr="00320178">
        <w:rPr>
          <w:rFonts w:eastAsiaTheme="minorEastAsia"/>
          <w:b/>
          <w:bCs/>
          <w:i/>
          <w:iCs/>
          <w:color w:val="29769E" w:themeColor="accent1" w:themeTint="BF"/>
          <w:lang w:val="en-US"/>
        </w:rPr>
        <w:t>weighted sum of ham was bigger than the sum of spam</w:t>
      </w:r>
      <w:r w:rsidR="00FE34F5">
        <w:rPr>
          <w:rFonts w:eastAsiaTheme="minorEastAsia"/>
          <w:lang w:val="en-US"/>
        </w:rPr>
        <w:t>.</w:t>
      </w:r>
    </w:p>
    <w:p w14:paraId="3C068CDE" w14:textId="223D1429" w:rsidR="00061C59" w:rsidRPr="00520BDC" w:rsidRDefault="00247DBA" w:rsidP="00247DBA">
      <w:pPr>
        <w:pStyle w:val="berschrift3"/>
        <w:rPr>
          <w:lang w:val="en-US"/>
        </w:rPr>
      </w:pPr>
      <w:r>
        <w:rPr>
          <w:lang w:val="en-US"/>
        </w:rPr>
        <w:t>Soft Voting</w:t>
      </w:r>
    </w:p>
    <w:p w14:paraId="7FAB4074" w14:textId="642FCE37" w:rsidR="00127166" w:rsidRDefault="00812A58" w:rsidP="00247DBA">
      <w:pPr>
        <w:rPr>
          <w:rFonts w:eastAsiaTheme="minorEastAsia"/>
          <w:lang w:val="en-US"/>
        </w:rPr>
      </w:pPr>
      <w:r>
        <w:rPr>
          <w:lang w:val="en-US"/>
        </w:rPr>
        <w:t xml:space="preserve">Predict the class with the </w:t>
      </w:r>
      <w:proofErr w:type="gramStart"/>
      <w:r w:rsidRPr="0081622D">
        <w:rPr>
          <w:rStyle w:val="Hervorhebung"/>
        </w:rPr>
        <w:t>highest class</w:t>
      </w:r>
      <w:proofErr w:type="gramEnd"/>
      <w:r w:rsidRPr="0081622D">
        <w:rPr>
          <w:rStyle w:val="Hervorhebung"/>
        </w:rPr>
        <w:t xml:space="preserve"> probability</w:t>
      </w:r>
      <w:r>
        <w:rPr>
          <w:lang w:val="en-US"/>
        </w:rPr>
        <w:t>, averaged over all classifiers. Only possible if predictions are probabilities</w:t>
      </w:r>
      <w:r w:rsidR="00C14C9A">
        <w:rPr>
          <w:lang w:val="en-US"/>
        </w:rPr>
        <w:t>.</w:t>
      </w:r>
      <w:r w:rsidR="00AE34B9">
        <w:rPr>
          <w:lang w:val="en-US"/>
        </w:rPr>
        <w:t xml:space="preserve"> </w:t>
      </w:r>
      <w:r w:rsidR="005C6E29" w:rsidRPr="0081622D">
        <w:rPr>
          <w:rStyle w:val="Hervorhebung"/>
        </w:rPr>
        <w:t>Example:</w:t>
      </w:r>
      <w:r w:rsidR="005C6E29">
        <w:rPr>
          <w:lang w:val="en-US"/>
        </w:rPr>
        <w:t xml:space="preserve"> </w:t>
      </w:r>
      <w:r w:rsidR="00AE34B9">
        <w:rPr>
          <w:lang w:val="en-US"/>
        </w:rPr>
        <w:t xml:space="preserve">There are </w:t>
      </w:r>
      <w:r w:rsidR="00492AAD">
        <w:rPr>
          <w:lang w:val="en-US"/>
        </w:rPr>
        <w:t>3</w:t>
      </w:r>
      <w:r w:rsidR="00AE34B9">
        <w:rPr>
          <w:lang w:val="en-US"/>
        </w:rPr>
        <w:t xml:space="preserve"> classifiers</w:t>
      </w:r>
      <w:r w:rsidR="00F12C4F">
        <w:rPr>
          <w:lang w:val="en-US"/>
        </w:rPr>
        <w:t xml:space="preserve"> </w:t>
      </w:r>
      <w:r w:rsidR="00F12C4F">
        <w:rPr>
          <w:rFonts w:eastAsiaTheme="minorEastAsia"/>
          <w:lang w:val="en-US"/>
        </w:rPr>
        <w:t>“</w:t>
      </w:r>
      <m:oMath>
        <m:r>
          <w:rPr>
            <w:rFonts w:ascii="Cambria Math" w:hAnsi="Cambria Math"/>
            <w:lang w:val="en-US"/>
          </w:rPr>
          <m:t>C</m:t>
        </m:r>
      </m:oMath>
      <w:r w:rsidR="00F12C4F">
        <w:rPr>
          <w:rFonts w:eastAsiaTheme="minorEastAsia"/>
          <w:lang w:val="en-US"/>
        </w:rPr>
        <w:t>”</w:t>
      </w:r>
      <w:r w:rsidR="005C6E29">
        <w:rPr>
          <w:lang w:val="en-US"/>
        </w:rPr>
        <w:t>. For a prediction, the classifier</w:t>
      </w:r>
      <w:r w:rsidR="00492AAD">
        <w:rPr>
          <w:lang w:val="en-US"/>
        </w:rPr>
        <w:t>s</w:t>
      </w:r>
      <w:r w:rsidR="005C6E29">
        <w:rPr>
          <w:lang w:val="en-US"/>
        </w:rPr>
        <w:t xml:space="preserve"> return the following probabilities for each class</w:t>
      </w:r>
      <w:r w:rsidR="005B1938">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0.85,0.05,0.1</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0.15, 0.15, 0.7</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r>
          <w:rPr>
            <w:rFonts w:ascii="Cambria Math" w:hAnsi="Cambria Math"/>
            <w:lang w:val="en-US"/>
          </w:rPr>
          <m:t>=[0.1, 0.08, 0.82]</m:t>
        </m:r>
      </m:oMath>
      <w:r w:rsidR="00492AAD">
        <w:rPr>
          <w:rFonts w:eastAsiaTheme="minorEastAsia"/>
          <w:lang w:val="en-US"/>
        </w:rPr>
        <w:t>. The average for each class</w:t>
      </w:r>
      <w:r w:rsidR="00F12C4F">
        <w:rPr>
          <w:rFonts w:eastAsiaTheme="minorEastAsia"/>
          <w:lang w:val="en-US"/>
        </w:rPr>
        <w:t xml:space="preserve"> (“</w:t>
      </w:r>
      <m:oMath>
        <m:r>
          <w:rPr>
            <w:rFonts w:ascii="Cambria Math" w:eastAsiaTheme="minorEastAsia" w:hAnsi="Cambria Math"/>
            <w:lang w:val="en-US"/>
          </w:rPr>
          <m:t>K</m:t>
        </m:r>
      </m:oMath>
      <w:r w:rsidR="00F12C4F">
        <w:rPr>
          <w:rFonts w:eastAsiaTheme="minorEastAsia"/>
          <w:lang w:val="en-US"/>
        </w:rPr>
        <w:t>”)</w:t>
      </w:r>
      <w:r w:rsidR="00492AAD">
        <w:rPr>
          <w:rFonts w:eastAsiaTheme="minorEastAsia"/>
          <w:lang w:val="en-US"/>
        </w:rPr>
        <w:t xml:space="preserve"> is the following: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=(0.85+0.15+0.1)/3 =0.37</m:t>
        </m:r>
      </m:oMath>
      <w:r w:rsidR="001503F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=0.09</m:t>
        </m:r>
      </m:oMath>
      <w:r w:rsidR="00400752">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r>
          <w:rPr>
            <w:rFonts w:ascii="Cambria Math" w:eastAsiaTheme="minorEastAsia" w:hAnsi="Cambria Math"/>
            <w:lang w:val="en-US"/>
          </w:rPr>
          <m:t>=</m:t>
        </m:r>
        <m:r>
          <m:rPr>
            <m:sty m:val="bi"/>
          </m:rPr>
          <w:rPr>
            <w:rFonts w:ascii="Cambria Math" w:eastAsiaTheme="minorEastAsia" w:hAnsi="Cambria Math"/>
            <w:color w:val="29769E" w:themeColor="accent1" w:themeTint="BF"/>
            <w:lang w:val="en-US"/>
          </w:rPr>
          <m:t>0.54</m:t>
        </m:r>
      </m:oMath>
      <w:r w:rsidR="00F90492">
        <w:rPr>
          <w:rFonts w:eastAsiaTheme="minorEastAsia"/>
          <w:lang w:val="en-US"/>
        </w:rPr>
        <w:t xml:space="preserve">. Class 3 has the </w:t>
      </w:r>
      <w:proofErr w:type="gramStart"/>
      <w:r w:rsidR="0081622D">
        <w:rPr>
          <w:rFonts w:eastAsiaTheme="minorEastAsia"/>
          <w:lang w:val="en-US"/>
        </w:rPr>
        <w:t>highest class</w:t>
      </w:r>
      <w:proofErr w:type="gramEnd"/>
      <w:r w:rsidR="0081622D">
        <w:rPr>
          <w:rFonts w:eastAsiaTheme="minorEastAsia"/>
          <w:lang w:val="en-US"/>
        </w:rPr>
        <w:t xml:space="preserve"> probability and wins.</w:t>
      </w:r>
    </w:p>
    <w:p w14:paraId="16FE6522" w14:textId="77777777" w:rsidR="00846B5A" w:rsidRDefault="00846B5A" w:rsidP="00247DBA">
      <w:pPr>
        <w:rPr>
          <w:rFonts w:eastAsiaTheme="minorEastAsia"/>
          <w:lang w:val="en-US"/>
        </w:rPr>
      </w:pPr>
    </w:p>
    <w:p w14:paraId="063895FD" w14:textId="2DF2AD28" w:rsidR="00DC05E9" w:rsidRDefault="00DC05E9" w:rsidP="00DC05E9">
      <w:pPr>
        <w:pStyle w:val="berschrift4"/>
        <w:rPr>
          <w:lang w:val="en-US"/>
        </w:rPr>
      </w:pPr>
      <w:r>
        <w:rPr>
          <w:lang w:val="en-US"/>
        </w:rPr>
        <w:lastRenderedPageBreak/>
        <w:t>Soft voting with weights</w:t>
      </w:r>
    </w:p>
    <w:p w14:paraId="0ED92D53" w14:textId="37DA8BEF" w:rsidR="00DC05E9" w:rsidRDefault="003640B2" w:rsidP="00DC05E9">
      <w:pPr>
        <w:rPr>
          <w:lang w:val="en-US"/>
        </w:rPr>
      </w:pPr>
      <w:r>
        <w:rPr>
          <w:lang w:val="en-US"/>
        </w:rPr>
        <w:t xml:space="preserve">There are 3 classifiers and a 3-class classification problem where we assign equal weights to all classifiers. The weighted average probabilities for a sample would then be calculated as follows: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4"/>
        <w:gridCol w:w="2614"/>
        <w:gridCol w:w="2614"/>
        <w:gridCol w:w="2614"/>
      </w:tblGrid>
      <w:tr w:rsidR="00472F35" w14:paraId="6B14A0D9" w14:textId="77777777" w:rsidTr="00C622CA">
        <w:tc>
          <w:tcPr>
            <w:tcW w:w="2614" w:type="dxa"/>
          </w:tcPr>
          <w:p w14:paraId="2484C476" w14:textId="31119C25" w:rsidR="00472F35" w:rsidRPr="00C622CA" w:rsidRDefault="00472F35" w:rsidP="00DC05E9">
            <w:pPr>
              <w:rPr>
                <w:rStyle w:val="Hervorhebung"/>
              </w:rPr>
            </w:pPr>
            <w:r w:rsidRPr="00C622CA">
              <w:rPr>
                <w:rStyle w:val="Hervorhebung"/>
              </w:rPr>
              <w:t>Classifier</w:t>
            </w:r>
          </w:p>
        </w:tc>
        <w:tc>
          <w:tcPr>
            <w:tcW w:w="2614" w:type="dxa"/>
          </w:tcPr>
          <w:p w14:paraId="1471AA21" w14:textId="6CD20A2B" w:rsidR="00472F35" w:rsidRPr="00C622CA" w:rsidRDefault="00472F35" w:rsidP="00DC05E9">
            <w:pPr>
              <w:rPr>
                <w:rStyle w:val="Hervorhebung"/>
              </w:rPr>
            </w:pPr>
            <w:r w:rsidRPr="00C622CA">
              <w:rPr>
                <w:rStyle w:val="Hervorhebung"/>
              </w:rPr>
              <w:t>Class 1</w:t>
            </w:r>
          </w:p>
        </w:tc>
        <w:tc>
          <w:tcPr>
            <w:tcW w:w="2614" w:type="dxa"/>
          </w:tcPr>
          <w:p w14:paraId="67985D7F" w14:textId="0F9164F9" w:rsidR="00472F35" w:rsidRPr="00C622CA" w:rsidRDefault="00472F35" w:rsidP="00DC05E9">
            <w:pPr>
              <w:rPr>
                <w:rStyle w:val="Hervorhebung"/>
              </w:rPr>
            </w:pPr>
            <w:r w:rsidRPr="00C622CA">
              <w:rPr>
                <w:rStyle w:val="Hervorhebung"/>
              </w:rPr>
              <w:t>Class 2</w:t>
            </w:r>
          </w:p>
        </w:tc>
        <w:tc>
          <w:tcPr>
            <w:tcW w:w="2614" w:type="dxa"/>
          </w:tcPr>
          <w:p w14:paraId="5B47C31A" w14:textId="3D2F097D" w:rsidR="00472F35" w:rsidRPr="00C622CA" w:rsidRDefault="00472F35" w:rsidP="00DC05E9">
            <w:pPr>
              <w:rPr>
                <w:rStyle w:val="Hervorhebung"/>
              </w:rPr>
            </w:pPr>
            <w:r w:rsidRPr="00C622CA">
              <w:rPr>
                <w:rStyle w:val="Hervorhebung"/>
              </w:rPr>
              <w:t>Class 3</w:t>
            </w:r>
          </w:p>
        </w:tc>
      </w:tr>
      <w:tr w:rsidR="00C622CA" w14:paraId="3005DC99" w14:textId="77777777" w:rsidTr="00C622CA">
        <w:tc>
          <w:tcPr>
            <w:tcW w:w="2614" w:type="dxa"/>
          </w:tcPr>
          <w:p w14:paraId="116B8DF6" w14:textId="2A859325" w:rsidR="00C622CA" w:rsidRPr="00C622CA" w:rsidRDefault="00C622CA" w:rsidP="00C622CA">
            <w:pPr>
              <w:rPr>
                <w:rStyle w:val="Hervorhebung"/>
              </w:rPr>
            </w:pPr>
            <w:r w:rsidRPr="00C622CA">
              <w:rPr>
                <w:rStyle w:val="Hervorhebung"/>
              </w:rPr>
              <w:t>Classifier 1</w:t>
            </w:r>
          </w:p>
        </w:tc>
        <w:tc>
          <w:tcPr>
            <w:tcW w:w="2614" w:type="dxa"/>
          </w:tcPr>
          <w:p w14:paraId="6631C3D9" w14:textId="69134482"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*0.2</m:t>
              </m:r>
            </m:oMath>
            <w:r w:rsidR="00C622CA">
              <w:rPr>
                <w:rFonts w:eastAsiaTheme="minorEastAsia"/>
                <w:lang w:val="en-US"/>
              </w:rPr>
              <w:t xml:space="preserve"> </w:t>
            </w:r>
          </w:p>
        </w:tc>
        <w:tc>
          <w:tcPr>
            <w:tcW w:w="2614" w:type="dxa"/>
          </w:tcPr>
          <w:p w14:paraId="1E333F7D" w14:textId="5DAAD7AF" w:rsidR="00C622CA" w:rsidRPr="00B00CDA" w:rsidRDefault="007426ED"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*0.5</m:t>
              </m:r>
            </m:oMath>
            <w:r w:rsidR="00C622CA" w:rsidRPr="00B00CDA">
              <w:rPr>
                <w:rFonts w:eastAsiaTheme="minorEastAsia"/>
                <w:b/>
                <w:bCs/>
                <w:lang w:val="en-US"/>
              </w:rPr>
              <w:t xml:space="preserve"> </w:t>
            </w:r>
          </w:p>
        </w:tc>
        <w:tc>
          <w:tcPr>
            <w:tcW w:w="2614" w:type="dxa"/>
          </w:tcPr>
          <w:p w14:paraId="2F176837" w14:textId="5F378981"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*0.3</m:t>
              </m:r>
            </m:oMath>
            <w:r w:rsidR="00C622CA">
              <w:rPr>
                <w:rFonts w:eastAsiaTheme="minorEastAsia"/>
                <w:lang w:val="en-US"/>
              </w:rPr>
              <w:t xml:space="preserve"> </w:t>
            </w:r>
          </w:p>
        </w:tc>
      </w:tr>
      <w:tr w:rsidR="00C622CA" w14:paraId="4948D918" w14:textId="77777777" w:rsidTr="00C622CA">
        <w:tc>
          <w:tcPr>
            <w:tcW w:w="2614" w:type="dxa"/>
          </w:tcPr>
          <w:p w14:paraId="6BECB285" w14:textId="2C682A51" w:rsidR="00C622CA" w:rsidRPr="00C622CA" w:rsidRDefault="00C622CA" w:rsidP="00C622CA">
            <w:pPr>
              <w:rPr>
                <w:rStyle w:val="Hervorhebung"/>
              </w:rPr>
            </w:pPr>
            <w:r w:rsidRPr="00C622CA">
              <w:rPr>
                <w:rStyle w:val="Hervorhebung"/>
              </w:rPr>
              <w:t>Classifier 2</w:t>
            </w:r>
          </w:p>
        </w:tc>
        <w:tc>
          <w:tcPr>
            <w:tcW w:w="2614" w:type="dxa"/>
          </w:tcPr>
          <w:p w14:paraId="72898975" w14:textId="5E7E5CFC"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*0.6</m:t>
              </m:r>
            </m:oMath>
            <w:r w:rsidR="00C622CA">
              <w:rPr>
                <w:rFonts w:eastAsiaTheme="minorEastAsia"/>
                <w:lang w:val="en-US"/>
              </w:rPr>
              <w:t xml:space="preserve"> </w:t>
            </w:r>
          </w:p>
        </w:tc>
        <w:tc>
          <w:tcPr>
            <w:tcW w:w="2614" w:type="dxa"/>
          </w:tcPr>
          <w:p w14:paraId="216B3223" w14:textId="14F69B1D" w:rsidR="00C622CA" w:rsidRPr="00B00CDA" w:rsidRDefault="007426ED"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r>
                <m:rPr>
                  <m:sty m:val="bi"/>
                </m:rPr>
                <w:rPr>
                  <w:rFonts w:ascii="Cambria Math" w:hAnsi="Cambria Math"/>
                  <w:lang w:val="en-US"/>
                </w:rPr>
                <m:t>*0.3</m:t>
              </m:r>
            </m:oMath>
            <w:r w:rsidR="00C622CA" w:rsidRPr="00B00CDA">
              <w:rPr>
                <w:rFonts w:eastAsiaTheme="minorEastAsia"/>
                <w:b/>
                <w:bCs/>
                <w:lang w:val="en-US"/>
              </w:rPr>
              <w:t xml:space="preserve"> </w:t>
            </w:r>
          </w:p>
        </w:tc>
        <w:tc>
          <w:tcPr>
            <w:tcW w:w="2614" w:type="dxa"/>
          </w:tcPr>
          <w:p w14:paraId="286F1A18" w14:textId="42736839"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*0.1</m:t>
              </m:r>
            </m:oMath>
            <w:r w:rsidR="00C622CA">
              <w:rPr>
                <w:rFonts w:eastAsiaTheme="minorEastAsia"/>
                <w:lang w:val="en-US"/>
              </w:rPr>
              <w:t xml:space="preserve"> </w:t>
            </w:r>
          </w:p>
        </w:tc>
      </w:tr>
      <w:tr w:rsidR="00C622CA" w14:paraId="20C494B5" w14:textId="77777777" w:rsidTr="00C622CA">
        <w:tc>
          <w:tcPr>
            <w:tcW w:w="2614" w:type="dxa"/>
          </w:tcPr>
          <w:p w14:paraId="0ABD4769" w14:textId="4BC332FD" w:rsidR="00C622CA" w:rsidRPr="00C622CA" w:rsidRDefault="00C622CA" w:rsidP="00C622CA">
            <w:pPr>
              <w:rPr>
                <w:rStyle w:val="Hervorhebung"/>
              </w:rPr>
            </w:pPr>
            <w:r w:rsidRPr="00C622CA">
              <w:rPr>
                <w:rStyle w:val="Hervorhebung"/>
              </w:rPr>
              <w:t>Classifier 3</w:t>
            </w:r>
          </w:p>
        </w:tc>
        <w:tc>
          <w:tcPr>
            <w:tcW w:w="2614" w:type="dxa"/>
          </w:tcPr>
          <w:p w14:paraId="1A694AE2" w14:textId="42705EAA"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*0.3</m:t>
              </m:r>
            </m:oMath>
            <w:r w:rsidR="00C622CA">
              <w:rPr>
                <w:rFonts w:eastAsiaTheme="minorEastAsia"/>
                <w:lang w:val="en-US"/>
              </w:rPr>
              <w:t xml:space="preserve"> </w:t>
            </w:r>
          </w:p>
        </w:tc>
        <w:tc>
          <w:tcPr>
            <w:tcW w:w="2614" w:type="dxa"/>
          </w:tcPr>
          <w:p w14:paraId="546A7B5E" w14:textId="56F027DE" w:rsidR="00C622CA" w:rsidRPr="00B00CDA" w:rsidRDefault="007426ED"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r>
                <m:rPr>
                  <m:sty m:val="bi"/>
                </m:rPr>
                <w:rPr>
                  <w:rFonts w:ascii="Cambria Math" w:hAnsi="Cambria Math"/>
                  <w:lang w:val="en-US"/>
                </w:rPr>
                <m:t>*0.4</m:t>
              </m:r>
            </m:oMath>
            <w:r w:rsidR="00C622CA" w:rsidRPr="00B00CDA">
              <w:rPr>
                <w:rFonts w:eastAsiaTheme="minorEastAsia"/>
                <w:b/>
                <w:bCs/>
                <w:lang w:val="en-US"/>
              </w:rPr>
              <w:t xml:space="preserve"> </w:t>
            </w:r>
          </w:p>
        </w:tc>
        <w:tc>
          <w:tcPr>
            <w:tcW w:w="2614" w:type="dxa"/>
          </w:tcPr>
          <w:p w14:paraId="140BB8FE" w14:textId="0FE8B97C" w:rsidR="00C622CA" w:rsidRDefault="007426ED"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*0.3</m:t>
              </m:r>
            </m:oMath>
            <w:r w:rsidR="00C622CA">
              <w:rPr>
                <w:rFonts w:eastAsiaTheme="minorEastAsia"/>
                <w:lang w:val="en-US"/>
              </w:rPr>
              <w:t xml:space="preserve"> </w:t>
            </w:r>
          </w:p>
        </w:tc>
      </w:tr>
    </w:tbl>
    <w:p w14:paraId="03DFA76C" w14:textId="5D6B8B94" w:rsidR="00472F35" w:rsidRPr="00520BDC" w:rsidRDefault="00C622CA" w:rsidP="00FE743A">
      <w:pPr>
        <w:spacing w:before="240"/>
        <w:rPr>
          <w:lang w:val="en-US"/>
        </w:rPr>
      </w:pPr>
      <w:r>
        <w:rPr>
          <w:lang w:val="en-US"/>
        </w:rPr>
        <w:t>In this example, the predicted class label is 2 since it has the highest average probability.</w:t>
      </w:r>
    </w:p>
    <w:p w14:paraId="6B1E95B7" w14:textId="555E929F" w:rsidR="00CB59EC" w:rsidRPr="00520BDC" w:rsidRDefault="00846B5A" w:rsidP="00846B5A">
      <w:pPr>
        <w:pStyle w:val="berschrift3"/>
        <w:rPr>
          <w:lang w:val="en-US"/>
        </w:rPr>
      </w:pPr>
      <w:r>
        <w:rPr>
          <w:lang w:val="en-US"/>
        </w:rPr>
        <w:t>Bagging</w:t>
      </w:r>
      <w:r w:rsidR="00683DE9">
        <w:rPr>
          <w:lang w:val="en-US"/>
        </w:rPr>
        <w:t xml:space="preserve"> </w:t>
      </w:r>
    </w:p>
    <w:p w14:paraId="50FD1071" w14:textId="5CF8EB82" w:rsidR="0047378F" w:rsidRPr="00520BDC" w:rsidRDefault="00161761" w:rsidP="00247DBA">
      <w:pPr>
        <w:rPr>
          <w:lang w:val="en-US"/>
        </w:rPr>
      </w:pPr>
      <w:r>
        <w:rPr>
          <w:lang w:val="en-US"/>
        </w:rPr>
        <w:t xml:space="preserve">Bagging methods form a class of algorithms which build </w:t>
      </w:r>
      <w:r w:rsidRPr="001F3EBA">
        <w:rPr>
          <w:rStyle w:val="Hervorhebung"/>
        </w:rPr>
        <w:t>several instances of a black-box estimator</w:t>
      </w:r>
      <w:r>
        <w:rPr>
          <w:lang w:val="en-US"/>
        </w:rPr>
        <w:t xml:space="preserve"> on </w:t>
      </w:r>
      <w:r w:rsidRPr="001F3EBA">
        <w:rPr>
          <w:rStyle w:val="Hervorhebung"/>
        </w:rPr>
        <w:t>random subsets</w:t>
      </w:r>
      <w:r>
        <w:rPr>
          <w:lang w:val="en-US"/>
        </w:rPr>
        <w:t xml:space="preserve"> of the original training set and then </w:t>
      </w:r>
      <w:r w:rsidRPr="001F3EBA">
        <w:rPr>
          <w:rStyle w:val="Hervorhebung"/>
        </w:rPr>
        <w:t>aggregate their individual predictions</w:t>
      </w:r>
      <w:r>
        <w:rPr>
          <w:lang w:val="en-US"/>
        </w:rPr>
        <w:t xml:space="preserve"> to form a final prediction.</w:t>
      </w:r>
      <w:r w:rsidR="00A6738E">
        <w:rPr>
          <w:lang w:val="en-US"/>
        </w:rPr>
        <w:t xml:space="preserve"> There are two </w:t>
      </w:r>
      <w:r w:rsidR="009E6B66">
        <w:rPr>
          <w:lang w:val="en-US"/>
        </w:rPr>
        <w:t xml:space="preserve">ways of bagging: </w:t>
      </w:r>
      <w:r w:rsidR="009E6B66" w:rsidRPr="001F3EBA">
        <w:rPr>
          <w:rStyle w:val="Hervorhebung"/>
        </w:rPr>
        <w:t>Sampling with replacement</w:t>
      </w:r>
      <w:r w:rsidR="009E6B66">
        <w:rPr>
          <w:lang w:val="en-US"/>
        </w:rPr>
        <w:t xml:space="preserve"> </w:t>
      </w:r>
      <w:r w:rsidR="009E6B66" w:rsidRPr="001F3EBA">
        <w:rPr>
          <w:rStyle w:val="ZustzlicherHinweisZchn"/>
        </w:rPr>
        <w:t>(Putting the cookie back in the bowl</w:t>
      </w:r>
      <w:r w:rsidR="001F3EBA">
        <w:rPr>
          <w:rStyle w:val="ZustzlicherHinweisZchn"/>
        </w:rPr>
        <w:t xml:space="preserve"> after taking it out</w:t>
      </w:r>
      <w:r w:rsidR="009E6B66" w:rsidRPr="001F3EBA">
        <w:rPr>
          <w:rStyle w:val="ZustzlicherHinweisZchn"/>
        </w:rPr>
        <w:t>)</w:t>
      </w:r>
      <w:r w:rsidR="001F3EBA">
        <w:rPr>
          <w:lang w:val="en-US"/>
        </w:rPr>
        <w:t xml:space="preserve"> is called </w:t>
      </w:r>
      <w:r w:rsidR="001F3EBA" w:rsidRPr="001F3EBA">
        <w:rPr>
          <w:rStyle w:val="Hervorhebung"/>
        </w:rPr>
        <w:t>Bagging</w:t>
      </w:r>
      <w:r w:rsidR="001F3EBA">
        <w:rPr>
          <w:lang w:val="en-US"/>
        </w:rPr>
        <w:t xml:space="preserve"> </w:t>
      </w:r>
      <w:r w:rsidR="001F3EBA" w:rsidRPr="001F3EBA">
        <w:rPr>
          <w:rStyle w:val="ZustzlicherHinweisZchn"/>
        </w:rPr>
        <w:t>(Bootstrap aggregating)</w:t>
      </w:r>
      <w:r w:rsidR="001F3EBA">
        <w:rPr>
          <w:lang w:val="en-US"/>
        </w:rPr>
        <w:t xml:space="preserve">, </w:t>
      </w:r>
      <w:r w:rsidR="001F3EBA" w:rsidRPr="001F3EBA">
        <w:rPr>
          <w:rStyle w:val="Hervorhebung"/>
        </w:rPr>
        <w:t>sampling without replacement</w:t>
      </w:r>
      <w:r w:rsidR="001F3EBA">
        <w:rPr>
          <w:lang w:val="en-US"/>
        </w:rPr>
        <w:t xml:space="preserve"> </w:t>
      </w:r>
      <w:r w:rsidR="001F3EBA" w:rsidRPr="001F3EBA">
        <w:rPr>
          <w:rStyle w:val="ZustzlicherHinweisZchn"/>
        </w:rPr>
        <w:t>(eating the cookie after taking it out of the bowl)</w:t>
      </w:r>
      <w:r w:rsidR="001F3EBA">
        <w:rPr>
          <w:lang w:val="en-US"/>
        </w:rPr>
        <w:t xml:space="preserve"> is called </w:t>
      </w:r>
      <w:r w:rsidR="001F3EBA" w:rsidRPr="001F3EBA">
        <w:rPr>
          <w:rStyle w:val="Hervorhebung"/>
        </w:rPr>
        <w:t>pasting</w:t>
      </w:r>
      <w:r w:rsidR="001F3EBA">
        <w:rPr>
          <w:lang w:val="en-US"/>
        </w:rPr>
        <w:t>.</w:t>
      </w:r>
    </w:p>
    <w:p w14:paraId="3A639EA4" w14:textId="229F7437" w:rsidR="00D74BAE" w:rsidRDefault="009A2A5E" w:rsidP="00247DBA">
      <w:pPr>
        <w:rPr>
          <w:lang w:val="en-US"/>
        </w:rPr>
      </w:pPr>
      <w:r>
        <w:rPr>
          <w:lang w:val="en-US"/>
        </w:rPr>
        <w:t xml:space="preserve">Only bagging allows </w:t>
      </w:r>
      <w:r w:rsidRPr="007B5A56">
        <w:rPr>
          <w:rStyle w:val="Hervorhebung"/>
        </w:rPr>
        <w:t>data points to be used several times</w:t>
      </w:r>
      <w:r>
        <w:rPr>
          <w:lang w:val="en-US"/>
        </w:rPr>
        <w:t xml:space="preserve"> for the same predictor. </w:t>
      </w:r>
      <w:r w:rsidR="007B5A56">
        <w:rPr>
          <w:lang w:val="en-US"/>
        </w:rPr>
        <w:t xml:space="preserve">The individual models have a relatively </w:t>
      </w:r>
      <w:r w:rsidR="007B5A56" w:rsidRPr="007B5A56">
        <w:rPr>
          <w:rStyle w:val="Hervorhebung"/>
        </w:rPr>
        <w:t>low bias and high variance</w:t>
      </w:r>
      <w:r w:rsidR="007B5A56">
        <w:rPr>
          <w:lang w:val="en-US"/>
        </w:rPr>
        <w:t xml:space="preserve">. Bagging </w:t>
      </w:r>
      <w:r w:rsidR="007B5A56" w:rsidRPr="007B5A56">
        <w:rPr>
          <w:rStyle w:val="ZustzlicherHinweisZchn"/>
        </w:rPr>
        <w:t xml:space="preserve">(reuse of data) </w:t>
      </w:r>
      <w:r w:rsidR="007B5A56" w:rsidRPr="007B5A56">
        <w:rPr>
          <w:rStyle w:val="Hervorhebung"/>
        </w:rPr>
        <w:t>reduces the variance</w:t>
      </w:r>
      <w:r w:rsidR="007B5A56">
        <w:rPr>
          <w:lang w:val="en-US"/>
        </w:rPr>
        <w:t>. This provides a way to reduce overfitting. Bagging works best with strong and complex models.</w:t>
      </w:r>
      <w:r>
        <w:rPr>
          <w:lang w:val="en-US"/>
        </w:rPr>
        <w:t xml:space="preserve"> </w:t>
      </w:r>
    </w:p>
    <w:p w14:paraId="3949C792" w14:textId="3E6962DA" w:rsidR="002B080A" w:rsidRDefault="002B080A" w:rsidP="00247DBA">
      <w:pPr>
        <w:rPr>
          <w:lang w:val="en-US"/>
        </w:rPr>
      </w:pPr>
      <w:r w:rsidRPr="00192154">
        <w:rPr>
          <w:rStyle w:val="Hervorhebung"/>
        </w:rPr>
        <w:t>Random Subspaces:</w:t>
      </w:r>
      <w:r>
        <w:rPr>
          <w:lang w:val="en-US"/>
        </w:rPr>
        <w:t xml:space="preserve"> Samples are </w:t>
      </w:r>
      <w:r w:rsidR="00930E69">
        <w:rPr>
          <w:lang w:val="en-US"/>
        </w:rPr>
        <w:t>drawn as random subsets of the features.</w:t>
      </w:r>
      <w:r w:rsidR="00930E69">
        <w:rPr>
          <w:lang w:val="en-US"/>
        </w:rPr>
        <w:br/>
      </w:r>
      <w:r w:rsidR="00930E69" w:rsidRPr="00192154">
        <w:rPr>
          <w:rStyle w:val="Hervorhebung"/>
        </w:rPr>
        <w:t>Random Patches:</w:t>
      </w:r>
      <w:r w:rsidR="00930E69">
        <w:rPr>
          <w:lang w:val="en-US"/>
        </w:rPr>
        <w:t xml:space="preserve"> </w:t>
      </w:r>
      <w:r w:rsidR="00192154">
        <w:rPr>
          <w:lang w:val="en-US"/>
        </w:rPr>
        <w:t>Samples are drawn as r</w:t>
      </w:r>
      <w:r w:rsidR="00930E69">
        <w:rPr>
          <w:lang w:val="en-US"/>
        </w:rPr>
        <w:t>andom subsets</w:t>
      </w:r>
      <w:r w:rsidR="00192154">
        <w:rPr>
          <w:lang w:val="en-US"/>
        </w:rPr>
        <w:t xml:space="preserve"> of both samples and features.</w:t>
      </w:r>
    </w:p>
    <w:p w14:paraId="79C21A59" w14:textId="56B5D08B" w:rsidR="001A227B" w:rsidRDefault="001A227B" w:rsidP="001A227B">
      <w:pPr>
        <w:pStyle w:val="berschrift4"/>
        <w:rPr>
          <w:lang w:val="en-US"/>
        </w:rPr>
      </w:pPr>
      <w:r>
        <w:rPr>
          <w:lang w:val="en-US"/>
        </w:rPr>
        <w:t>Out of Bag (</w:t>
      </w:r>
      <w:proofErr w:type="spellStart"/>
      <w:r>
        <w:rPr>
          <w:lang w:val="en-US"/>
        </w:rPr>
        <w:t>oob</w:t>
      </w:r>
      <w:proofErr w:type="spellEnd"/>
      <w:r>
        <w:rPr>
          <w:lang w:val="en-US"/>
        </w:rPr>
        <w:t>) Evaluation</w:t>
      </w:r>
    </w:p>
    <w:p w14:paraId="6F6EC38D" w14:textId="779C83F4" w:rsidR="001A227B" w:rsidRDefault="00A4335B" w:rsidP="001A227B">
      <w:pPr>
        <w:rPr>
          <w:lang w:val="en-US"/>
        </w:rPr>
      </w:pPr>
      <w:r>
        <w:rPr>
          <w:lang w:val="en-US"/>
        </w:rPr>
        <w:t xml:space="preserve">If the data points are random, it is possible that some data points never get chosen. Those points are </w:t>
      </w:r>
      <w:r w:rsidR="00A4223B">
        <w:rPr>
          <w:lang w:val="en-US"/>
        </w:rPr>
        <w:t xml:space="preserve">called </w:t>
      </w:r>
      <w:proofErr w:type="spellStart"/>
      <w:r w:rsidR="00A4223B">
        <w:rPr>
          <w:lang w:val="en-US"/>
        </w:rPr>
        <w:t>oob</w:t>
      </w:r>
      <w:proofErr w:type="spellEnd"/>
      <w:r w:rsidR="00A4223B">
        <w:rPr>
          <w:lang w:val="en-US"/>
        </w:rPr>
        <w:t>-points and can be used as test-data.</w:t>
      </w:r>
    </w:p>
    <w:p w14:paraId="49FAF617" w14:textId="77777777" w:rsidR="00F77450" w:rsidRDefault="00F77450" w:rsidP="00F77450">
      <w:pPr>
        <w:pStyle w:val="berschrift3"/>
        <w:rPr>
          <w:lang w:val="en-US"/>
        </w:rPr>
      </w:pPr>
      <w:r>
        <w:rPr>
          <w:lang w:val="en-US"/>
        </w:rPr>
        <w:t>Boosting</w:t>
      </w:r>
    </w:p>
    <w:p w14:paraId="5361D1B5" w14:textId="50082AF1" w:rsidR="00F77450" w:rsidRDefault="007C7997" w:rsidP="00F77450">
      <w:pPr>
        <w:rPr>
          <w:lang w:val="en-US"/>
        </w:rPr>
      </w:pPr>
      <w:r>
        <w:rPr>
          <w:lang w:val="en-US"/>
        </w:rPr>
        <w:t xml:space="preserve">Boosting is an ensemble method to train predictors </w:t>
      </w:r>
      <w:r w:rsidRPr="005D3EE7">
        <w:rPr>
          <w:rStyle w:val="Hervorhebung"/>
        </w:rPr>
        <w:t>sequentially</w:t>
      </w:r>
      <w:r>
        <w:rPr>
          <w:lang w:val="en-US"/>
        </w:rPr>
        <w:t xml:space="preserve">. Each </w:t>
      </w:r>
      <w:r w:rsidRPr="005D3EE7">
        <w:rPr>
          <w:rStyle w:val="Hervorhebung"/>
        </w:rPr>
        <w:t>predictor tries to correct its predecessor</w:t>
      </w:r>
      <w:r>
        <w:rPr>
          <w:lang w:val="en-US"/>
        </w:rPr>
        <w:t>.</w:t>
      </w:r>
      <w:r w:rsidR="00534D1D">
        <w:rPr>
          <w:lang w:val="en-US"/>
        </w:rPr>
        <w:t xml:space="preserve"> It tries to </w:t>
      </w:r>
      <w:r w:rsidR="00534D1D" w:rsidRPr="00F63040">
        <w:rPr>
          <w:rStyle w:val="Hervorhebung"/>
        </w:rPr>
        <w:t>reduce the bias</w:t>
      </w:r>
      <w:r w:rsidR="00534D1D">
        <w:rPr>
          <w:lang w:val="en-US"/>
        </w:rPr>
        <w:t xml:space="preserve"> of the combined estimator</w:t>
      </w:r>
      <w:r w:rsidR="00575682">
        <w:rPr>
          <w:lang w:val="en-US"/>
        </w:rPr>
        <w:t xml:space="preserve"> – the training error reduces.</w:t>
      </w:r>
      <w:r w:rsidR="00F06A7B">
        <w:rPr>
          <w:lang w:val="en-US"/>
        </w:rPr>
        <w:t xml:space="preserve"> </w:t>
      </w:r>
    </w:p>
    <w:p w14:paraId="75143653" w14:textId="30D9E016" w:rsidR="005D3EE7" w:rsidRDefault="009A03DB" w:rsidP="005D3EE7">
      <w:pPr>
        <w:pStyle w:val="berschrift4"/>
        <w:rPr>
          <w:lang w:val="en-US"/>
        </w:rPr>
      </w:pPr>
      <w:r w:rsidRPr="009A03DB">
        <w:rPr>
          <w:noProof/>
          <w:lang w:val="en-US"/>
        </w:rPr>
        <w:drawing>
          <wp:anchor distT="0" distB="0" distL="114300" distR="114300" simplePos="0" relativeHeight="251659288" behindDoc="0" locked="0" layoutInCell="1" allowOverlap="1" wp14:anchorId="1E1E5C88" wp14:editId="23073B62">
            <wp:simplePos x="0" y="0"/>
            <wp:positionH relativeFrom="margin">
              <wp:align>right</wp:align>
            </wp:positionH>
            <wp:positionV relativeFrom="paragraph">
              <wp:posOffset>51980</wp:posOffset>
            </wp:positionV>
            <wp:extent cx="3053080" cy="1387475"/>
            <wp:effectExtent l="0" t="0" r="0" b="3175"/>
            <wp:wrapSquare wrapText="bothSides"/>
            <wp:docPr id="270981519" name="Grafik 1"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81519" name="Grafik 1" descr="Ein Bild, das Text, Screenshot, Diagramm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3080" cy="1387475"/>
                    </a:xfrm>
                    <a:prstGeom prst="rect">
                      <a:avLst/>
                    </a:prstGeom>
                  </pic:spPr>
                </pic:pic>
              </a:graphicData>
            </a:graphic>
            <wp14:sizeRelH relativeFrom="margin">
              <wp14:pctWidth>0</wp14:pctWidth>
            </wp14:sizeRelH>
            <wp14:sizeRelV relativeFrom="margin">
              <wp14:pctHeight>0</wp14:pctHeight>
            </wp14:sizeRelV>
          </wp:anchor>
        </w:drawing>
      </w:r>
      <w:r w:rsidR="005D3EE7">
        <w:rPr>
          <w:lang w:val="en-US"/>
        </w:rPr>
        <w:t>AdaBoost (Adaptive Boosting)</w:t>
      </w:r>
    </w:p>
    <w:p w14:paraId="065FD10E" w14:textId="1F087899" w:rsidR="005D3EE7" w:rsidRPr="00F77450" w:rsidRDefault="002C69E4" w:rsidP="00F77450">
      <w:pPr>
        <w:rPr>
          <w:lang w:val="en-US"/>
        </w:rPr>
      </w:pPr>
      <w:r>
        <w:rPr>
          <w:lang w:val="en-US"/>
        </w:rPr>
        <w:t xml:space="preserve">AdaBoost assigns </w:t>
      </w:r>
      <w:r w:rsidRPr="009F428E">
        <w:rPr>
          <w:rStyle w:val="Hervorhebung"/>
        </w:rPr>
        <w:t>equal weights</w:t>
      </w:r>
      <w:r>
        <w:rPr>
          <w:lang w:val="en-US"/>
        </w:rPr>
        <w:t xml:space="preserve"> to each training sample. Then it trains a </w:t>
      </w:r>
      <w:r w:rsidRPr="009F428E">
        <w:rPr>
          <w:rStyle w:val="Hervorhebung"/>
        </w:rPr>
        <w:t>model to fit the given data</w:t>
      </w:r>
      <w:r>
        <w:rPr>
          <w:lang w:val="en-US"/>
        </w:rPr>
        <w:t xml:space="preserve">. After that, it </w:t>
      </w:r>
      <w:r w:rsidRPr="009F428E">
        <w:rPr>
          <w:rStyle w:val="Hervorhebung"/>
        </w:rPr>
        <w:t>increases the weight of the misclassified</w:t>
      </w:r>
      <w:r>
        <w:rPr>
          <w:lang w:val="en-US"/>
        </w:rPr>
        <w:t xml:space="preserve"> </w:t>
      </w:r>
      <w:r w:rsidRPr="009F428E">
        <w:rPr>
          <w:rStyle w:val="Hervorhebung"/>
        </w:rPr>
        <w:t>samples</w:t>
      </w:r>
      <w:r w:rsidR="00EE3F63">
        <w:rPr>
          <w:lang w:val="en-US"/>
        </w:rPr>
        <w:t xml:space="preserve"> so they will make up a </w:t>
      </w:r>
      <w:r w:rsidR="009506DF">
        <w:rPr>
          <w:lang w:val="en-US"/>
        </w:rPr>
        <w:t>l</w:t>
      </w:r>
      <w:r w:rsidR="00EE3F63">
        <w:rPr>
          <w:lang w:val="en-US"/>
        </w:rPr>
        <w:t>arger part of the next classifier training set</w:t>
      </w:r>
      <w:r w:rsidR="009506DF">
        <w:rPr>
          <w:lang w:val="en-US"/>
        </w:rPr>
        <w:t>, so the next classifier will perform better on them.</w:t>
      </w:r>
      <w:r w:rsidR="009A03DB" w:rsidRPr="009A03DB">
        <w:rPr>
          <w:noProof/>
        </w:rPr>
        <w:t xml:space="preserve"> </w:t>
      </w:r>
    </w:p>
    <w:p w14:paraId="5B0C1475" w14:textId="22C9466C" w:rsidR="00850350" w:rsidRDefault="00850350" w:rsidP="00850350">
      <w:pPr>
        <w:pStyle w:val="berschrift3"/>
        <w:rPr>
          <w:lang w:val="en-US"/>
        </w:rPr>
      </w:pPr>
      <w:r>
        <w:rPr>
          <w:lang w:val="en-US"/>
        </w:rPr>
        <w:t>No free lunch theorem</w:t>
      </w:r>
    </w:p>
    <w:p w14:paraId="39C491B0" w14:textId="3AC45F37" w:rsidR="00850350" w:rsidRDefault="002A48DB" w:rsidP="00850350">
      <w:pPr>
        <w:rPr>
          <w:lang w:val="en-US"/>
        </w:rPr>
      </w:pPr>
      <w:r>
        <w:rPr>
          <w:lang w:val="en-US"/>
        </w:rPr>
        <w:t>“No single machine learning algorithm is universally the best-performing algorithm for all problems”.</w:t>
      </w:r>
      <w:r w:rsidR="00512BA4">
        <w:rPr>
          <w:lang w:val="en-US"/>
        </w:rPr>
        <w:t xml:space="preserve"> All models are only as good as the assumptions that they were created with and the data that was used to train them.</w:t>
      </w:r>
      <w:r w:rsidR="00BE0166">
        <w:rPr>
          <w:lang w:val="en-US"/>
        </w:rPr>
        <w:t xml:space="preserve"> To find a good model for a problem, you may have to try different models and compare them using a robust cross-validation strategy</w:t>
      </w:r>
      <w:r w:rsidR="00F77450">
        <w:rPr>
          <w:lang w:val="en-US"/>
        </w:rPr>
        <w:t>.</w:t>
      </w:r>
    </w:p>
    <w:sectPr w:rsidR="00850350" w:rsidSect="00ED6192">
      <w:footerReference w:type="default" r:id="rId34"/>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0873C" w14:textId="77777777" w:rsidR="00ED6192" w:rsidRPr="008610D1" w:rsidRDefault="00ED6192" w:rsidP="00E5768E">
      <w:pPr>
        <w:spacing w:after="0" w:line="240" w:lineRule="auto"/>
      </w:pPr>
      <w:r w:rsidRPr="008610D1">
        <w:separator/>
      </w:r>
    </w:p>
    <w:p w14:paraId="4920D72C" w14:textId="77777777" w:rsidR="00ED6192" w:rsidRPr="008610D1" w:rsidRDefault="00ED6192"/>
    <w:p w14:paraId="0BEB8CAD" w14:textId="77777777" w:rsidR="00ED6192" w:rsidRPr="008610D1" w:rsidRDefault="00ED6192">
      <w:pPr>
        <w:rPr>
          <w:noProof/>
        </w:rPr>
      </w:pPr>
    </w:p>
  </w:endnote>
  <w:endnote w:type="continuationSeparator" w:id="0">
    <w:p w14:paraId="6C9E11C2" w14:textId="77777777" w:rsidR="00ED6192" w:rsidRPr="008610D1" w:rsidRDefault="00ED6192" w:rsidP="00E5768E">
      <w:pPr>
        <w:spacing w:after="0" w:line="240" w:lineRule="auto"/>
      </w:pPr>
      <w:r w:rsidRPr="008610D1">
        <w:continuationSeparator/>
      </w:r>
    </w:p>
    <w:p w14:paraId="071C3352" w14:textId="77777777" w:rsidR="00ED6192" w:rsidRPr="008610D1" w:rsidRDefault="00ED6192"/>
    <w:p w14:paraId="5FE97D5F" w14:textId="77777777" w:rsidR="00ED6192" w:rsidRPr="008610D1" w:rsidRDefault="00ED6192">
      <w:pPr>
        <w:rPr>
          <w:noProof/>
        </w:rPr>
      </w:pPr>
    </w:p>
  </w:endnote>
  <w:endnote w:type="continuationNotice" w:id="1">
    <w:p w14:paraId="6C418C52" w14:textId="77777777" w:rsidR="00ED6192" w:rsidRPr="008610D1" w:rsidRDefault="00ED6192">
      <w:pPr>
        <w:spacing w:after="0" w:line="240" w:lineRule="auto"/>
      </w:pPr>
    </w:p>
    <w:p w14:paraId="29B11E47" w14:textId="77777777" w:rsidR="00ED6192" w:rsidRPr="008610D1" w:rsidRDefault="00ED6192"/>
    <w:p w14:paraId="0AE34045" w14:textId="77777777" w:rsidR="00ED6192" w:rsidRPr="008610D1" w:rsidRDefault="00ED6192">
      <w:pPr>
        <w:rPr>
          <w:noProo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BB9F9711-6387-4D18-B0F4-979E81940657}"/>
  </w:font>
  <w:font w:name="Calibri">
    <w:panose1 w:val="020F0502020204030204"/>
    <w:charset w:val="00"/>
    <w:family w:val="swiss"/>
    <w:pitch w:val="variable"/>
    <w:sig w:usb0="E4002EFF" w:usb1="C200247B" w:usb2="00000009" w:usb3="00000000" w:csb0="000001FF" w:csb1="00000000"/>
    <w:embedRegular r:id="rId2" w:fontKey="{D7B85814-35CE-49EA-9312-69C5CE45C978}"/>
    <w:embedBold r:id="rId3" w:fontKey="{40A023C7-6A0D-4C9E-904D-620923C2585D}"/>
    <w:embedItalic r:id="rId4" w:fontKey="{DF24B9EF-7C99-48BD-9E4E-4825AED10AAA}"/>
    <w:embedBoldItalic r:id="rId5" w:fontKey="{3705386E-D637-4481-AB16-8FFC57F6A7D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Nunito SemiBold">
    <w:charset w:val="00"/>
    <w:family w:val="auto"/>
    <w:pitch w:val="variable"/>
    <w:sig w:usb0="A00002FF" w:usb1="5000204B" w:usb2="00000000" w:usb3="00000000" w:csb0="00000197" w:csb1="00000000"/>
    <w:embedRegular r:id="rId6" w:fontKey="{B16D66C8-EBD3-4C68-B5C6-1528437C98B2}"/>
  </w:font>
  <w:font w:name="Cambria Math">
    <w:panose1 w:val="02040503050406030204"/>
    <w:charset w:val="00"/>
    <w:family w:val="roman"/>
    <w:pitch w:val="variable"/>
    <w:sig w:usb0="E00006FF" w:usb1="420024FF" w:usb2="02000000" w:usb3="00000000" w:csb0="0000019F" w:csb1="00000000"/>
    <w:embedRegular r:id="rId7" w:fontKey="{D1CCC06D-C9FC-41F7-82C4-17896990AFB9}"/>
    <w:embedBold r:id="rId8" w:fontKey="{0E5883C8-3122-4E43-9C23-A30043E14E2F}"/>
    <w:embedItalic r:id="rId9" w:fontKey="{9583FAB4-A129-4FAA-AC9F-30943F3CD01C}"/>
    <w:embedBoldItalic r:id="rId10" w:fontKey="{EBA76510-D076-410D-8350-220CD1754ED0}"/>
  </w:font>
  <w:font w:name="JetBrains Mono">
    <w:panose1 w:val="02000009000000000000"/>
    <w:charset w:val="00"/>
    <w:family w:val="modern"/>
    <w:pitch w:val="fixed"/>
    <w:sig w:usb0="A00402FF" w:usb1="1200F9FB" w:usb2="0200003C" w:usb3="00000000" w:csb0="0000019F" w:csb1="00000000"/>
    <w:embedRegular r:id="rId11" w:fontKey="{498E59FE-2CEC-44E4-8A21-CF635A7FF3F0}"/>
    <w:embedBold r:id="rId12" w:fontKey="{E354183C-E557-4D6E-9AFB-89164265905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3" w:fontKey="{475E51C4-3FBD-4FA0-913D-EC823F4B221A}"/>
    <w:embedItalic r:id="rId14" w:fontKey="{8E571409-24BA-4FFD-A1DC-C0A24E6DD2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12676E16" w:rsidR="00E5768E" w:rsidRPr="008610D1" w:rsidRDefault="00D74BAE" w:rsidP="007F5B30">
    <w:pPr>
      <w:pStyle w:val="Fuzeile"/>
      <w:tabs>
        <w:tab w:val="clear" w:pos="9072"/>
        <w:tab w:val="right" w:pos="10466"/>
      </w:tabs>
      <w:rPr>
        <w:rFonts w:ascii="JetBrains Mono" w:hAnsi="JetBrains Mono" w:cs="JetBrains Mono"/>
        <w:sz w:val="20"/>
        <w:szCs w:val="20"/>
      </w:rPr>
    </w:pPr>
    <w:r w:rsidRPr="008610D1">
      <w:rPr>
        <w:rFonts w:ascii="JetBrains Mono" w:hAnsi="JetBrains Mono" w:cs="JetBrains Mono"/>
        <w:sz w:val="20"/>
        <w:szCs w:val="20"/>
      </w:rPr>
      <w:t xml:space="preserve">AIFO </w:t>
    </w:r>
    <w:r w:rsidR="00E5768E" w:rsidRPr="008610D1">
      <w:rPr>
        <w:rFonts w:ascii="JetBrains Mono" w:hAnsi="JetBrains Mono" w:cs="JetBrains Mono"/>
        <w:sz w:val="20"/>
        <w:szCs w:val="20"/>
      </w:rPr>
      <w:t xml:space="preserve">| </w:t>
    </w:r>
    <w:r w:rsidRPr="008610D1">
      <w:rPr>
        <w:rFonts w:ascii="JetBrains Mono" w:hAnsi="JetBrains Mono" w:cs="JetBrains Mono"/>
        <w:sz w:val="20"/>
        <w:szCs w:val="20"/>
      </w:rPr>
      <w:t>H</w:t>
    </w:r>
    <w:r w:rsidR="00E5768E" w:rsidRPr="008610D1">
      <w:rPr>
        <w:rFonts w:ascii="JetBrains Mono" w:hAnsi="JetBrains Mono" w:cs="JetBrains Mono"/>
        <w:sz w:val="20"/>
        <w:szCs w:val="20"/>
      </w:rPr>
      <w:t>S2</w:t>
    </w:r>
    <w:r w:rsidR="00120DD2" w:rsidRPr="008610D1">
      <w:rPr>
        <w:rFonts w:ascii="JetBrains Mono" w:hAnsi="JetBrains Mono" w:cs="JetBrains Mono"/>
        <w:sz w:val="20"/>
        <w:szCs w:val="20"/>
      </w:rPr>
      <w:t>3</w:t>
    </w:r>
    <w:r w:rsidR="00E5768E" w:rsidRPr="008610D1">
      <w:rPr>
        <w:rFonts w:ascii="JetBrains Mono" w:hAnsi="JetBrains Mono" w:cs="JetBrains Mono"/>
        <w:sz w:val="20"/>
        <w:szCs w:val="20"/>
      </w:rPr>
      <w:tab/>
    </w:r>
    <w:r w:rsidR="00E5768E" w:rsidRPr="008610D1">
      <w:rPr>
        <w:rFonts w:ascii="JetBrains Mono" w:hAnsi="JetBrains Mono" w:cs="JetBrains Mono"/>
        <w:sz w:val="20"/>
        <w:szCs w:val="20"/>
      </w:rPr>
      <w:tab/>
    </w:r>
    <w:r w:rsidR="007F5B30" w:rsidRPr="008610D1">
      <w:rPr>
        <w:rFonts w:ascii="JetBrains Mono" w:hAnsi="JetBrains Mono" w:cs="JetBrains Mono"/>
        <w:sz w:val="20"/>
        <w:szCs w:val="20"/>
      </w:rPr>
      <w:t xml:space="preserve">Seite </w:t>
    </w:r>
    <w:r w:rsidR="007F5B30" w:rsidRPr="008610D1">
      <w:rPr>
        <w:rFonts w:ascii="JetBrains Mono" w:hAnsi="JetBrains Mono" w:cs="JetBrains Mono"/>
        <w:sz w:val="20"/>
        <w:szCs w:val="20"/>
      </w:rPr>
      <w:fldChar w:fldCharType="begin"/>
    </w:r>
    <w:r w:rsidR="007F5B30" w:rsidRPr="008610D1">
      <w:rPr>
        <w:rFonts w:ascii="JetBrains Mono" w:hAnsi="JetBrains Mono" w:cs="JetBrains Mono"/>
        <w:sz w:val="20"/>
        <w:szCs w:val="20"/>
      </w:rPr>
      <w:instrText>PAGE   \* MERGEFORMAT</w:instrText>
    </w:r>
    <w:r w:rsidR="007F5B30" w:rsidRPr="008610D1">
      <w:rPr>
        <w:rFonts w:ascii="JetBrains Mono" w:hAnsi="JetBrains Mono" w:cs="JetBrains Mono"/>
        <w:sz w:val="20"/>
        <w:szCs w:val="20"/>
      </w:rPr>
      <w:fldChar w:fldCharType="separate"/>
    </w:r>
    <w:r w:rsidR="007F5B30" w:rsidRPr="008610D1">
      <w:rPr>
        <w:rFonts w:ascii="JetBrains Mono" w:hAnsi="JetBrains Mono" w:cs="JetBrains Mono"/>
        <w:sz w:val="20"/>
        <w:szCs w:val="20"/>
      </w:rPr>
      <w:t>1</w:t>
    </w:r>
    <w:r w:rsidR="007F5B30" w:rsidRPr="008610D1">
      <w:rPr>
        <w:rFonts w:ascii="JetBrains Mono" w:hAnsi="JetBrains Mono" w:cs="JetBrains Mon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4A3BB" w14:textId="77777777" w:rsidR="00ED6192" w:rsidRPr="008610D1" w:rsidRDefault="00ED6192" w:rsidP="00E5768E">
      <w:pPr>
        <w:spacing w:after="0" w:line="240" w:lineRule="auto"/>
      </w:pPr>
      <w:r w:rsidRPr="008610D1">
        <w:separator/>
      </w:r>
    </w:p>
    <w:p w14:paraId="6D5A2E99" w14:textId="77777777" w:rsidR="00ED6192" w:rsidRPr="008610D1" w:rsidRDefault="00ED6192"/>
    <w:p w14:paraId="37BA928D" w14:textId="77777777" w:rsidR="00ED6192" w:rsidRPr="008610D1" w:rsidRDefault="00ED6192">
      <w:pPr>
        <w:rPr>
          <w:noProof/>
        </w:rPr>
      </w:pPr>
    </w:p>
  </w:footnote>
  <w:footnote w:type="continuationSeparator" w:id="0">
    <w:p w14:paraId="6F0147B5" w14:textId="77777777" w:rsidR="00ED6192" w:rsidRPr="008610D1" w:rsidRDefault="00ED6192" w:rsidP="00E5768E">
      <w:pPr>
        <w:spacing w:after="0" w:line="240" w:lineRule="auto"/>
      </w:pPr>
      <w:r w:rsidRPr="008610D1">
        <w:continuationSeparator/>
      </w:r>
    </w:p>
    <w:p w14:paraId="1F28D1C8" w14:textId="77777777" w:rsidR="00ED6192" w:rsidRPr="008610D1" w:rsidRDefault="00ED6192"/>
    <w:p w14:paraId="7C04B633" w14:textId="77777777" w:rsidR="00ED6192" w:rsidRPr="008610D1" w:rsidRDefault="00ED6192">
      <w:pPr>
        <w:rPr>
          <w:noProof/>
        </w:rPr>
      </w:pPr>
    </w:p>
  </w:footnote>
  <w:footnote w:type="continuationNotice" w:id="1">
    <w:p w14:paraId="2795604C" w14:textId="77777777" w:rsidR="00ED6192" w:rsidRPr="008610D1" w:rsidRDefault="00ED6192">
      <w:pPr>
        <w:spacing w:after="0" w:line="240" w:lineRule="auto"/>
      </w:pPr>
    </w:p>
    <w:p w14:paraId="289C17AE" w14:textId="77777777" w:rsidR="00ED6192" w:rsidRPr="008610D1" w:rsidRDefault="00ED6192"/>
    <w:p w14:paraId="07454069" w14:textId="77777777" w:rsidR="00ED6192" w:rsidRPr="008610D1" w:rsidRDefault="00ED6192">
      <w:pPr>
        <w:rPr>
          <w:noProof/>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54770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2" w15:restartNumberingAfterBreak="0">
    <w:nsid w:val="02F92D17"/>
    <w:multiLevelType w:val="hybridMultilevel"/>
    <w:tmpl w:val="FFFFFFFF"/>
    <w:lvl w:ilvl="0" w:tplc="2A7081FA">
      <w:start w:val="1"/>
      <w:numFmt w:val="bullet"/>
      <w:lvlText w:val=""/>
      <w:lvlJc w:val="left"/>
      <w:pPr>
        <w:ind w:left="720" w:hanging="360"/>
      </w:pPr>
      <w:rPr>
        <w:rFonts w:ascii="Symbol" w:hAnsi="Symbol" w:hint="default"/>
      </w:rPr>
    </w:lvl>
    <w:lvl w:ilvl="1" w:tplc="D932D5F2">
      <w:start w:val="1"/>
      <w:numFmt w:val="bullet"/>
      <w:lvlText w:val="o"/>
      <w:lvlJc w:val="left"/>
      <w:pPr>
        <w:ind w:left="1440" w:hanging="360"/>
      </w:pPr>
      <w:rPr>
        <w:rFonts w:ascii="Courier New" w:hAnsi="Courier New" w:hint="default"/>
      </w:rPr>
    </w:lvl>
    <w:lvl w:ilvl="2" w:tplc="381A99EE">
      <w:start w:val="1"/>
      <w:numFmt w:val="bullet"/>
      <w:lvlText w:val=""/>
      <w:lvlJc w:val="left"/>
      <w:pPr>
        <w:ind w:left="2160" w:hanging="360"/>
      </w:pPr>
      <w:rPr>
        <w:rFonts w:ascii="Wingdings" w:hAnsi="Wingdings" w:hint="default"/>
      </w:rPr>
    </w:lvl>
    <w:lvl w:ilvl="3" w:tplc="C3760C2C">
      <w:start w:val="1"/>
      <w:numFmt w:val="bullet"/>
      <w:lvlText w:val=""/>
      <w:lvlJc w:val="left"/>
      <w:pPr>
        <w:ind w:left="2880" w:hanging="360"/>
      </w:pPr>
      <w:rPr>
        <w:rFonts w:ascii="Symbol" w:hAnsi="Symbol" w:hint="default"/>
      </w:rPr>
    </w:lvl>
    <w:lvl w:ilvl="4" w:tplc="531478F6">
      <w:start w:val="1"/>
      <w:numFmt w:val="bullet"/>
      <w:lvlText w:val="o"/>
      <w:lvlJc w:val="left"/>
      <w:pPr>
        <w:ind w:left="3600" w:hanging="360"/>
      </w:pPr>
      <w:rPr>
        <w:rFonts w:ascii="Courier New" w:hAnsi="Courier New" w:hint="default"/>
      </w:rPr>
    </w:lvl>
    <w:lvl w:ilvl="5" w:tplc="FBCC506C">
      <w:start w:val="1"/>
      <w:numFmt w:val="bullet"/>
      <w:lvlText w:val=""/>
      <w:lvlJc w:val="left"/>
      <w:pPr>
        <w:ind w:left="4320" w:hanging="360"/>
      </w:pPr>
      <w:rPr>
        <w:rFonts w:ascii="Wingdings" w:hAnsi="Wingdings" w:hint="default"/>
      </w:rPr>
    </w:lvl>
    <w:lvl w:ilvl="6" w:tplc="C5AA8718">
      <w:start w:val="1"/>
      <w:numFmt w:val="bullet"/>
      <w:lvlText w:val=""/>
      <w:lvlJc w:val="left"/>
      <w:pPr>
        <w:ind w:left="5040" w:hanging="360"/>
      </w:pPr>
      <w:rPr>
        <w:rFonts w:ascii="Symbol" w:hAnsi="Symbol" w:hint="default"/>
      </w:rPr>
    </w:lvl>
    <w:lvl w:ilvl="7" w:tplc="2E2222A0">
      <w:start w:val="1"/>
      <w:numFmt w:val="bullet"/>
      <w:lvlText w:val="o"/>
      <w:lvlJc w:val="left"/>
      <w:pPr>
        <w:ind w:left="5760" w:hanging="360"/>
      </w:pPr>
      <w:rPr>
        <w:rFonts w:ascii="Courier New" w:hAnsi="Courier New" w:hint="default"/>
      </w:rPr>
    </w:lvl>
    <w:lvl w:ilvl="8" w:tplc="B0041378">
      <w:start w:val="1"/>
      <w:numFmt w:val="bullet"/>
      <w:lvlText w:val=""/>
      <w:lvlJc w:val="left"/>
      <w:pPr>
        <w:ind w:left="6480" w:hanging="360"/>
      </w:pPr>
      <w:rPr>
        <w:rFonts w:ascii="Wingdings" w:hAnsi="Wingdings" w:hint="default"/>
      </w:rPr>
    </w:lvl>
  </w:abstractNum>
  <w:abstractNum w:abstractNumId="3" w15:restartNumberingAfterBreak="0">
    <w:nsid w:val="043E7D98"/>
    <w:multiLevelType w:val="multilevel"/>
    <w:tmpl w:val="EA9CE47E"/>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rPr>
        <w:sz w:val="24"/>
        <w:szCs w:val="24"/>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D45204"/>
    <w:multiLevelType w:val="hybridMultilevel"/>
    <w:tmpl w:val="644AF84A"/>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2" w15:restartNumberingAfterBreak="0">
    <w:nsid w:val="1F193206"/>
    <w:multiLevelType w:val="hybridMultilevel"/>
    <w:tmpl w:val="7F126344"/>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0AD4145"/>
    <w:multiLevelType w:val="hybridMultilevel"/>
    <w:tmpl w:val="C3066306"/>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530B73"/>
    <w:multiLevelType w:val="hybridMultilevel"/>
    <w:tmpl w:val="08AC07EC"/>
    <w:lvl w:ilvl="0" w:tplc="CE68E98A">
      <w:start w:val="1"/>
      <w:numFmt w:val="bullet"/>
      <w:pStyle w:val="Aufzhlung"/>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7517870"/>
    <w:multiLevelType w:val="hybridMultilevel"/>
    <w:tmpl w:val="7F126344"/>
    <w:lvl w:ilvl="0" w:tplc="FFFFFFF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D4588E"/>
    <w:multiLevelType w:val="hybridMultilevel"/>
    <w:tmpl w:val="F02A303A"/>
    <w:lvl w:ilvl="0" w:tplc="75D6EE12">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90D683C"/>
    <w:multiLevelType w:val="hybridMultilevel"/>
    <w:tmpl w:val="38B86712"/>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D77398B"/>
    <w:multiLevelType w:val="hybridMultilevel"/>
    <w:tmpl w:val="7066543C"/>
    <w:lvl w:ilvl="0" w:tplc="FFFFFFFF">
      <w:start w:val="1"/>
      <w:numFmt w:val="decimal"/>
      <w:lvlText w:val="%1."/>
      <w:lvlJc w:val="left"/>
      <w:pPr>
        <w:ind w:left="360" w:hanging="360"/>
      </w:pPr>
      <w:rPr>
        <w:rFonts w:hint="default"/>
        <w:color w:val="auto"/>
        <w:sz w:val="24"/>
        <w:szCs w:val="24"/>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3E050C56"/>
    <w:multiLevelType w:val="hybridMultilevel"/>
    <w:tmpl w:val="DB68A716"/>
    <w:lvl w:ilvl="0" w:tplc="FFFFFFFF">
      <w:start w:val="1"/>
      <w:numFmt w:val="bullet"/>
      <w:lvlText w:val="-"/>
      <w:lvlJc w:val="left"/>
      <w:pPr>
        <w:ind w:left="360" w:hanging="360"/>
      </w:pPr>
      <w:rPr>
        <w:rFonts w:ascii="Nunito" w:hAnsi="Nunito" w:hint="default"/>
        <w:color w:val="auto"/>
        <w:sz w:val="24"/>
        <w:szCs w:val="24"/>
      </w:rPr>
    </w:lvl>
    <w:lvl w:ilvl="1" w:tplc="FFFFFFFF">
      <w:start w:val="1"/>
      <w:numFmt w:val="bullet"/>
      <w:lvlText w:val="-"/>
      <w:lvlJc w:val="left"/>
      <w:pPr>
        <w:ind w:left="360" w:hanging="360"/>
      </w:pPr>
      <w:rPr>
        <w:rFonts w:ascii="Nunito" w:hAnsi="Nunito" w:hint="default"/>
        <w:color w:val="auto"/>
        <w:sz w:val="24"/>
        <w:szCs w:val="24"/>
      </w:rPr>
    </w:lvl>
    <w:lvl w:ilvl="2" w:tplc="7C3EEA8A">
      <w:start w:val="1"/>
      <w:numFmt w:val="bullet"/>
      <w:lvlText w:val="−"/>
      <w:lvlJc w:val="left"/>
      <w:pPr>
        <w:ind w:left="2160" w:hanging="360"/>
      </w:pPr>
      <w:rPr>
        <w:rFonts w:ascii="Cambria Math" w:eastAsiaTheme="minorHAnsi" w:hAnsi="Cambria Math" w:cstheme="minorBidi" w:hint="default"/>
        <w:i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5CFD1A1B"/>
    <w:multiLevelType w:val="hybridMultilevel"/>
    <w:tmpl w:val="124C38F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2B6376B"/>
    <w:multiLevelType w:val="hybridMultilevel"/>
    <w:tmpl w:val="DF02EB9A"/>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F204D10"/>
    <w:multiLevelType w:val="hybridMultilevel"/>
    <w:tmpl w:val="415AA476"/>
    <w:lvl w:ilvl="0" w:tplc="FFFFFFFF">
      <w:start w:val="1"/>
      <w:numFmt w:val="bullet"/>
      <w:lvlText w:val="-"/>
      <w:lvlJc w:val="left"/>
      <w:pPr>
        <w:ind w:left="360" w:hanging="360"/>
      </w:pPr>
      <w:rPr>
        <w:rFonts w:ascii="Nunito" w:hAnsi="Nunito" w:hint="default"/>
        <w:color w:val="auto"/>
        <w:sz w:val="24"/>
        <w:szCs w:val="24"/>
      </w:rPr>
    </w:lvl>
    <w:lvl w:ilvl="1" w:tplc="7520C4EE">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5"/>
  </w:num>
  <w:num w:numId="2" w16cid:durableId="697462681">
    <w:abstractNumId w:val="3"/>
  </w:num>
  <w:num w:numId="3" w16cid:durableId="137380225">
    <w:abstractNumId w:val="27"/>
  </w:num>
  <w:num w:numId="4" w16cid:durableId="665934227">
    <w:abstractNumId w:val="6"/>
  </w:num>
  <w:num w:numId="5" w16cid:durableId="2086369409">
    <w:abstractNumId w:val="40"/>
  </w:num>
  <w:num w:numId="6" w16cid:durableId="730538325">
    <w:abstractNumId w:val="9"/>
  </w:num>
  <w:num w:numId="7" w16cid:durableId="1302953738">
    <w:abstractNumId w:val="5"/>
  </w:num>
  <w:num w:numId="8" w16cid:durableId="1311251347">
    <w:abstractNumId w:val="23"/>
  </w:num>
  <w:num w:numId="9" w16cid:durableId="1938321787">
    <w:abstractNumId w:val="24"/>
  </w:num>
  <w:num w:numId="10" w16cid:durableId="1534341476">
    <w:abstractNumId w:val="21"/>
  </w:num>
  <w:num w:numId="11" w16cid:durableId="328095375">
    <w:abstractNumId w:val="16"/>
  </w:num>
  <w:num w:numId="12" w16cid:durableId="1272281553">
    <w:abstractNumId w:val="34"/>
  </w:num>
  <w:num w:numId="13" w16cid:durableId="1918055038">
    <w:abstractNumId w:val="32"/>
  </w:num>
  <w:num w:numId="14" w16cid:durableId="1947346583">
    <w:abstractNumId w:val="11"/>
  </w:num>
  <w:num w:numId="15" w16cid:durableId="1957062346">
    <w:abstractNumId w:val="3"/>
  </w:num>
  <w:num w:numId="16" w16cid:durableId="944772872">
    <w:abstractNumId w:val="19"/>
  </w:num>
  <w:num w:numId="17" w16cid:durableId="1395008673">
    <w:abstractNumId w:val="7"/>
  </w:num>
  <w:num w:numId="18" w16cid:durableId="2049987794">
    <w:abstractNumId w:val="28"/>
  </w:num>
  <w:num w:numId="19" w16cid:durableId="955671268">
    <w:abstractNumId w:val="8"/>
  </w:num>
  <w:num w:numId="20" w16cid:durableId="33889614">
    <w:abstractNumId w:val="13"/>
  </w:num>
  <w:num w:numId="21" w16cid:durableId="1759448570">
    <w:abstractNumId w:val="30"/>
  </w:num>
  <w:num w:numId="22" w16cid:durableId="1872380968">
    <w:abstractNumId w:val="4"/>
  </w:num>
  <w:num w:numId="23" w16cid:durableId="2091346344">
    <w:abstractNumId w:val="1"/>
  </w:num>
  <w:num w:numId="24" w16cid:durableId="598102878">
    <w:abstractNumId w:val="31"/>
  </w:num>
  <w:num w:numId="25" w16cid:durableId="103885741">
    <w:abstractNumId w:val="39"/>
  </w:num>
  <w:num w:numId="26" w16cid:durableId="225799875">
    <w:abstractNumId w:val="20"/>
  </w:num>
  <w:num w:numId="27" w16cid:durableId="749041082">
    <w:abstractNumId w:val="15"/>
  </w:num>
  <w:num w:numId="28" w16cid:durableId="1472675068">
    <w:abstractNumId w:val="29"/>
  </w:num>
  <w:num w:numId="29" w16cid:durableId="1213998878">
    <w:abstractNumId w:val="38"/>
  </w:num>
  <w:num w:numId="30" w16cid:durableId="1086805659">
    <w:abstractNumId w:val="37"/>
  </w:num>
  <w:num w:numId="31" w16cid:durableId="1017466281">
    <w:abstractNumId w:val="36"/>
  </w:num>
  <w:num w:numId="32" w16cid:durableId="108594110">
    <w:abstractNumId w:val="2"/>
  </w:num>
  <w:num w:numId="33" w16cid:durableId="960960795">
    <w:abstractNumId w:val="18"/>
  </w:num>
  <w:num w:numId="34" w16cid:durableId="721097107">
    <w:abstractNumId w:val="0"/>
  </w:num>
  <w:num w:numId="35" w16cid:durableId="1313102479">
    <w:abstractNumId w:val="35"/>
  </w:num>
  <w:num w:numId="36" w16cid:durableId="291403404">
    <w:abstractNumId w:val="22"/>
  </w:num>
  <w:num w:numId="37" w16cid:durableId="1343509458">
    <w:abstractNumId w:val="12"/>
  </w:num>
  <w:num w:numId="38" w16cid:durableId="984970935">
    <w:abstractNumId w:val="17"/>
  </w:num>
  <w:num w:numId="39" w16cid:durableId="431047749">
    <w:abstractNumId w:val="25"/>
  </w:num>
  <w:num w:numId="40" w16cid:durableId="606470314">
    <w:abstractNumId w:val="10"/>
  </w:num>
  <w:num w:numId="41" w16cid:durableId="840237115">
    <w:abstractNumId w:val="33"/>
  </w:num>
  <w:num w:numId="42" w16cid:durableId="601188055">
    <w:abstractNumId w:val="41"/>
  </w:num>
  <w:num w:numId="43" w16cid:durableId="1884369267">
    <w:abstractNumId w:val="26"/>
  </w:num>
  <w:num w:numId="44" w16cid:durableId="959531421">
    <w:abstractNumId w:val="1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nis Tschan">
    <w15:presenceInfo w15:providerId="Windows Live" w15:userId="9c8a0b4ed4af92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embedTrueTypeFonts/>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1161"/>
    <w:rsid w:val="00001340"/>
    <w:rsid w:val="00001DAA"/>
    <w:rsid w:val="00001E93"/>
    <w:rsid w:val="00002736"/>
    <w:rsid w:val="00003E73"/>
    <w:rsid w:val="000040FF"/>
    <w:rsid w:val="0000411A"/>
    <w:rsid w:val="00004300"/>
    <w:rsid w:val="000044F1"/>
    <w:rsid w:val="00004856"/>
    <w:rsid w:val="0000487D"/>
    <w:rsid w:val="000054A3"/>
    <w:rsid w:val="0000588C"/>
    <w:rsid w:val="00005967"/>
    <w:rsid w:val="00005C70"/>
    <w:rsid w:val="00005F77"/>
    <w:rsid w:val="0000652C"/>
    <w:rsid w:val="00006DD2"/>
    <w:rsid w:val="000071D7"/>
    <w:rsid w:val="000076B7"/>
    <w:rsid w:val="00007A2A"/>
    <w:rsid w:val="00007AAE"/>
    <w:rsid w:val="000100AC"/>
    <w:rsid w:val="00010608"/>
    <w:rsid w:val="00011440"/>
    <w:rsid w:val="000129A6"/>
    <w:rsid w:val="00012D0C"/>
    <w:rsid w:val="0001326D"/>
    <w:rsid w:val="00013C02"/>
    <w:rsid w:val="00013C47"/>
    <w:rsid w:val="000143CD"/>
    <w:rsid w:val="000145E3"/>
    <w:rsid w:val="00014FC7"/>
    <w:rsid w:val="000153AB"/>
    <w:rsid w:val="00015788"/>
    <w:rsid w:val="000157B5"/>
    <w:rsid w:val="0001594A"/>
    <w:rsid w:val="00016353"/>
    <w:rsid w:val="00016C91"/>
    <w:rsid w:val="00017146"/>
    <w:rsid w:val="00017380"/>
    <w:rsid w:val="0001746F"/>
    <w:rsid w:val="000174EB"/>
    <w:rsid w:val="00017566"/>
    <w:rsid w:val="00017588"/>
    <w:rsid w:val="000179A2"/>
    <w:rsid w:val="00020499"/>
    <w:rsid w:val="00020514"/>
    <w:rsid w:val="00020679"/>
    <w:rsid w:val="000211C3"/>
    <w:rsid w:val="00021430"/>
    <w:rsid w:val="000228B6"/>
    <w:rsid w:val="000230B5"/>
    <w:rsid w:val="000234D0"/>
    <w:rsid w:val="0002364B"/>
    <w:rsid w:val="000239A7"/>
    <w:rsid w:val="00023ED7"/>
    <w:rsid w:val="00024001"/>
    <w:rsid w:val="0002496B"/>
    <w:rsid w:val="00024A52"/>
    <w:rsid w:val="00024C24"/>
    <w:rsid w:val="00024DC8"/>
    <w:rsid w:val="00024DEC"/>
    <w:rsid w:val="000253DD"/>
    <w:rsid w:val="00025E02"/>
    <w:rsid w:val="00027167"/>
    <w:rsid w:val="00027224"/>
    <w:rsid w:val="0002770B"/>
    <w:rsid w:val="00027AFF"/>
    <w:rsid w:val="00027F4D"/>
    <w:rsid w:val="000301E7"/>
    <w:rsid w:val="00030AE9"/>
    <w:rsid w:val="00030BA0"/>
    <w:rsid w:val="00030F2D"/>
    <w:rsid w:val="000310A1"/>
    <w:rsid w:val="00031394"/>
    <w:rsid w:val="000313DE"/>
    <w:rsid w:val="00031530"/>
    <w:rsid w:val="000318F5"/>
    <w:rsid w:val="00032963"/>
    <w:rsid w:val="00032C28"/>
    <w:rsid w:val="000332CA"/>
    <w:rsid w:val="00033C59"/>
    <w:rsid w:val="00033E80"/>
    <w:rsid w:val="0003401A"/>
    <w:rsid w:val="00034B58"/>
    <w:rsid w:val="00035204"/>
    <w:rsid w:val="00035829"/>
    <w:rsid w:val="00036A9E"/>
    <w:rsid w:val="000373F1"/>
    <w:rsid w:val="00037584"/>
    <w:rsid w:val="000376FD"/>
    <w:rsid w:val="00037A17"/>
    <w:rsid w:val="00037C4D"/>
    <w:rsid w:val="00037FB6"/>
    <w:rsid w:val="00040166"/>
    <w:rsid w:val="0004023D"/>
    <w:rsid w:val="000403A5"/>
    <w:rsid w:val="00040804"/>
    <w:rsid w:val="0004089A"/>
    <w:rsid w:val="00040A96"/>
    <w:rsid w:val="00040D91"/>
    <w:rsid w:val="00040E73"/>
    <w:rsid w:val="0004106A"/>
    <w:rsid w:val="000410AE"/>
    <w:rsid w:val="00041BF2"/>
    <w:rsid w:val="00041DE5"/>
    <w:rsid w:val="00041EFF"/>
    <w:rsid w:val="00042451"/>
    <w:rsid w:val="000424F6"/>
    <w:rsid w:val="00042942"/>
    <w:rsid w:val="00042E77"/>
    <w:rsid w:val="000435D6"/>
    <w:rsid w:val="00043AD1"/>
    <w:rsid w:val="00043D2C"/>
    <w:rsid w:val="0004537C"/>
    <w:rsid w:val="00045507"/>
    <w:rsid w:val="000459FA"/>
    <w:rsid w:val="00045BB2"/>
    <w:rsid w:val="00045D4B"/>
    <w:rsid w:val="000463B2"/>
    <w:rsid w:val="00046483"/>
    <w:rsid w:val="00046602"/>
    <w:rsid w:val="00046B87"/>
    <w:rsid w:val="00046FE0"/>
    <w:rsid w:val="000473CF"/>
    <w:rsid w:val="00047C11"/>
    <w:rsid w:val="00047C6D"/>
    <w:rsid w:val="00047E09"/>
    <w:rsid w:val="0005001F"/>
    <w:rsid w:val="00050999"/>
    <w:rsid w:val="00050B23"/>
    <w:rsid w:val="00050CF4"/>
    <w:rsid w:val="00050D05"/>
    <w:rsid w:val="00050F84"/>
    <w:rsid w:val="0005110F"/>
    <w:rsid w:val="0005118A"/>
    <w:rsid w:val="000517FC"/>
    <w:rsid w:val="00051A88"/>
    <w:rsid w:val="00052CF0"/>
    <w:rsid w:val="00052FD4"/>
    <w:rsid w:val="000533FA"/>
    <w:rsid w:val="00053F13"/>
    <w:rsid w:val="00054466"/>
    <w:rsid w:val="00054952"/>
    <w:rsid w:val="000561AF"/>
    <w:rsid w:val="000562BE"/>
    <w:rsid w:val="000564C0"/>
    <w:rsid w:val="0005664F"/>
    <w:rsid w:val="00056AAD"/>
    <w:rsid w:val="00056AB6"/>
    <w:rsid w:val="00056CD4"/>
    <w:rsid w:val="00056F0B"/>
    <w:rsid w:val="0005719D"/>
    <w:rsid w:val="00057517"/>
    <w:rsid w:val="000575F8"/>
    <w:rsid w:val="000578CF"/>
    <w:rsid w:val="00057C19"/>
    <w:rsid w:val="00060999"/>
    <w:rsid w:val="00060B48"/>
    <w:rsid w:val="0006128B"/>
    <w:rsid w:val="000619E1"/>
    <w:rsid w:val="00061C59"/>
    <w:rsid w:val="00061F37"/>
    <w:rsid w:val="000620C4"/>
    <w:rsid w:val="000625F8"/>
    <w:rsid w:val="0006282D"/>
    <w:rsid w:val="0006318B"/>
    <w:rsid w:val="00063AE6"/>
    <w:rsid w:val="000642D6"/>
    <w:rsid w:val="00064370"/>
    <w:rsid w:val="00064524"/>
    <w:rsid w:val="00064C61"/>
    <w:rsid w:val="00064EDA"/>
    <w:rsid w:val="00065A45"/>
    <w:rsid w:val="00065D6A"/>
    <w:rsid w:val="00066600"/>
    <w:rsid w:val="0006680C"/>
    <w:rsid w:val="000671A4"/>
    <w:rsid w:val="00067449"/>
    <w:rsid w:val="00067AAB"/>
    <w:rsid w:val="00067B96"/>
    <w:rsid w:val="00067D26"/>
    <w:rsid w:val="0007026C"/>
    <w:rsid w:val="00070670"/>
    <w:rsid w:val="000707DF"/>
    <w:rsid w:val="00070D93"/>
    <w:rsid w:val="000712C7"/>
    <w:rsid w:val="000712EF"/>
    <w:rsid w:val="000718D9"/>
    <w:rsid w:val="0007203F"/>
    <w:rsid w:val="00072362"/>
    <w:rsid w:val="00072BA2"/>
    <w:rsid w:val="000731DA"/>
    <w:rsid w:val="00073282"/>
    <w:rsid w:val="00073969"/>
    <w:rsid w:val="00073C23"/>
    <w:rsid w:val="00073DB3"/>
    <w:rsid w:val="00074C57"/>
    <w:rsid w:val="00074D6B"/>
    <w:rsid w:val="00075213"/>
    <w:rsid w:val="000753D4"/>
    <w:rsid w:val="000757FC"/>
    <w:rsid w:val="0007599D"/>
    <w:rsid w:val="00075B0E"/>
    <w:rsid w:val="000765F9"/>
    <w:rsid w:val="00076816"/>
    <w:rsid w:val="00077335"/>
    <w:rsid w:val="000775A8"/>
    <w:rsid w:val="000778CC"/>
    <w:rsid w:val="00080D1C"/>
    <w:rsid w:val="00080F95"/>
    <w:rsid w:val="000812FE"/>
    <w:rsid w:val="00081401"/>
    <w:rsid w:val="0008171B"/>
    <w:rsid w:val="00081CFA"/>
    <w:rsid w:val="0008255C"/>
    <w:rsid w:val="0008326E"/>
    <w:rsid w:val="000835A3"/>
    <w:rsid w:val="00083C4F"/>
    <w:rsid w:val="00084067"/>
    <w:rsid w:val="000843B1"/>
    <w:rsid w:val="00084A91"/>
    <w:rsid w:val="000859DD"/>
    <w:rsid w:val="00086277"/>
    <w:rsid w:val="00087280"/>
    <w:rsid w:val="00087BAE"/>
    <w:rsid w:val="000900F4"/>
    <w:rsid w:val="00090107"/>
    <w:rsid w:val="000903E2"/>
    <w:rsid w:val="000909DE"/>
    <w:rsid w:val="00091375"/>
    <w:rsid w:val="00091A7A"/>
    <w:rsid w:val="00091AA8"/>
    <w:rsid w:val="00091AEC"/>
    <w:rsid w:val="00091D17"/>
    <w:rsid w:val="00091D18"/>
    <w:rsid w:val="00091E87"/>
    <w:rsid w:val="0009259E"/>
    <w:rsid w:val="00092FB2"/>
    <w:rsid w:val="00092FCA"/>
    <w:rsid w:val="0009307F"/>
    <w:rsid w:val="000935D2"/>
    <w:rsid w:val="0009361B"/>
    <w:rsid w:val="00093ECE"/>
    <w:rsid w:val="00094024"/>
    <w:rsid w:val="000942C3"/>
    <w:rsid w:val="00094412"/>
    <w:rsid w:val="00094764"/>
    <w:rsid w:val="00094B90"/>
    <w:rsid w:val="00094F35"/>
    <w:rsid w:val="000958A2"/>
    <w:rsid w:val="00095BC6"/>
    <w:rsid w:val="00095C35"/>
    <w:rsid w:val="00095D7B"/>
    <w:rsid w:val="00096684"/>
    <w:rsid w:val="000967BD"/>
    <w:rsid w:val="000969B4"/>
    <w:rsid w:val="00096DD6"/>
    <w:rsid w:val="0009776A"/>
    <w:rsid w:val="00097C22"/>
    <w:rsid w:val="00097D49"/>
    <w:rsid w:val="000A0227"/>
    <w:rsid w:val="000A0463"/>
    <w:rsid w:val="000A0678"/>
    <w:rsid w:val="000A092C"/>
    <w:rsid w:val="000A161B"/>
    <w:rsid w:val="000A1923"/>
    <w:rsid w:val="000A2280"/>
    <w:rsid w:val="000A2B4B"/>
    <w:rsid w:val="000A2D92"/>
    <w:rsid w:val="000A3389"/>
    <w:rsid w:val="000A361E"/>
    <w:rsid w:val="000A37E8"/>
    <w:rsid w:val="000A3D7C"/>
    <w:rsid w:val="000A405E"/>
    <w:rsid w:val="000A5827"/>
    <w:rsid w:val="000A59A3"/>
    <w:rsid w:val="000A5C9E"/>
    <w:rsid w:val="000A5CF4"/>
    <w:rsid w:val="000A5FDD"/>
    <w:rsid w:val="000A61A4"/>
    <w:rsid w:val="000A62A4"/>
    <w:rsid w:val="000A6913"/>
    <w:rsid w:val="000A6974"/>
    <w:rsid w:val="000A724B"/>
    <w:rsid w:val="000B0471"/>
    <w:rsid w:val="000B052A"/>
    <w:rsid w:val="000B0C50"/>
    <w:rsid w:val="000B0DCC"/>
    <w:rsid w:val="000B108C"/>
    <w:rsid w:val="000B1496"/>
    <w:rsid w:val="000B154D"/>
    <w:rsid w:val="000B1F84"/>
    <w:rsid w:val="000B2275"/>
    <w:rsid w:val="000B2A9C"/>
    <w:rsid w:val="000B3146"/>
    <w:rsid w:val="000B3941"/>
    <w:rsid w:val="000B394C"/>
    <w:rsid w:val="000B39B3"/>
    <w:rsid w:val="000B441A"/>
    <w:rsid w:val="000B46BE"/>
    <w:rsid w:val="000B4A8A"/>
    <w:rsid w:val="000B4AB1"/>
    <w:rsid w:val="000B4EF4"/>
    <w:rsid w:val="000B5294"/>
    <w:rsid w:val="000B557D"/>
    <w:rsid w:val="000B55A1"/>
    <w:rsid w:val="000B570A"/>
    <w:rsid w:val="000B594E"/>
    <w:rsid w:val="000B5CE3"/>
    <w:rsid w:val="000B6187"/>
    <w:rsid w:val="000B6197"/>
    <w:rsid w:val="000B6708"/>
    <w:rsid w:val="000B6C5A"/>
    <w:rsid w:val="000B6D65"/>
    <w:rsid w:val="000B7052"/>
    <w:rsid w:val="000B70D3"/>
    <w:rsid w:val="000B74C5"/>
    <w:rsid w:val="000B7D32"/>
    <w:rsid w:val="000C023B"/>
    <w:rsid w:val="000C0496"/>
    <w:rsid w:val="000C04BC"/>
    <w:rsid w:val="000C060C"/>
    <w:rsid w:val="000C0B8B"/>
    <w:rsid w:val="000C0D68"/>
    <w:rsid w:val="000C12F3"/>
    <w:rsid w:val="000C1E98"/>
    <w:rsid w:val="000C21AC"/>
    <w:rsid w:val="000C22F5"/>
    <w:rsid w:val="000C25CA"/>
    <w:rsid w:val="000C29F9"/>
    <w:rsid w:val="000C2BA8"/>
    <w:rsid w:val="000C2D4B"/>
    <w:rsid w:val="000C3125"/>
    <w:rsid w:val="000C333D"/>
    <w:rsid w:val="000C33EC"/>
    <w:rsid w:val="000C34DD"/>
    <w:rsid w:val="000C442E"/>
    <w:rsid w:val="000C48AE"/>
    <w:rsid w:val="000C50BE"/>
    <w:rsid w:val="000C517A"/>
    <w:rsid w:val="000C51C7"/>
    <w:rsid w:val="000C5477"/>
    <w:rsid w:val="000C5A25"/>
    <w:rsid w:val="000C5A65"/>
    <w:rsid w:val="000C5DAA"/>
    <w:rsid w:val="000C5E23"/>
    <w:rsid w:val="000C6AAB"/>
    <w:rsid w:val="000C6EE2"/>
    <w:rsid w:val="000C7604"/>
    <w:rsid w:val="000D03D5"/>
    <w:rsid w:val="000D03DD"/>
    <w:rsid w:val="000D0552"/>
    <w:rsid w:val="000D06F7"/>
    <w:rsid w:val="000D0763"/>
    <w:rsid w:val="000D09AD"/>
    <w:rsid w:val="000D184E"/>
    <w:rsid w:val="000D1BFC"/>
    <w:rsid w:val="000D227C"/>
    <w:rsid w:val="000D282C"/>
    <w:rsid w:val="000D2A25"/>
    <w:rsid w:val="000D2EC2"/>
    <w:rsid w:val="000D34EA"/>
    <w:rsid w:val="000D39EE"/>
    <w:rsid w:val="000D3C97"/>
    <w:rsid w:val="000D4A30"/>
    <w:rsid w:val="000D4B6A"/>
    <w:rsid w:val="000D4F71"/>
    <w:rsid w:val="000D5044"/>
    <w:rsid w:val="000D55BB"/>
    <w:rsid w:val="000D579C"/>
    <w:rsid w:val="000D57E9"/>
    <w:rsid w:val="000D5CC8"/>
    <w:rsid w:val="000D5D57"/>
    <w:rsid w:val="000D64CB"/>
    <w:rsid w:val="000D6519"/>
    <w:rsid w:val="000D6B56"/>
    <w:rsid w:val="000D72E6"/>
    <w:rsid w:val="000D7A1A"/>
    <w:rsid w:val="000D7CBA"/>
    <w:rsid w:val="000D7F94"/>
    <w:rsid w:val="000E077C"/>
    <w:rsid w:val="000E0D5C"/>
    <w:rsid w:val="000E1AE2"/>
    <w:rsid w:val="000E1B8D"/>
    <w:rsid w:val="000E1CA4"/>
    <w:rsid w:val="000E1CDC"/>
    <w:rsid w:val="000E213C"/>
    <w:rsid w:val="000E22EB"/>
    <w:rsid w:val="000E2332"/>
    <w:rsid w:val="000E3316"/>
    <w:rsid w:val="000E34E9"/>
    <w:rsid w:val="000E3A21"/>
    <w:rsid w:val="000E3F47"/>
    <w:rsid w:val="000E5292"/>
    <w:rsid w:val="000E52D4"/>
    <w:rsid w:val="000E56AB"/>
    <w:rsid w:val="000E6342"/>
    <w:rsid w:val="000E63F5"/>
    <w:rsid w:val="000E6A23"/>
    <w:rsid w:val="000E6AE3"/>
    <w:rsid w:val="000E73FF"/>
    <w:rsid w:val="000E7912"/>
    <w:rsid w:val="000E7DB4"/>
    <w:rsid w:val="000E7DFC"/>
    <w:rsid w:val="000F00E1"/>
    <w:rsid w:val="000F0598"/>
    <w:rsid w:val="000F05E3"/>
    <w:rsid w:val="000F0EE1"/>
    <w:rsid w:val="000F13E1"/>
    <w:rsid w:val="000F151A"/>
    <w:rsid w:val="000F2469"/>
    <w:rsid w:val="000F2A26"/>
    <w:rsid w:val="000F2CF1"/>
    <w:rsid w:val="000F32C2"/>
    <w:rsid w:val="000F32FC"/>
    <w:rsid w:val="000F3456"/>
    <w:rsid w:val="000F351F"/>
    <w:rsid w:val="000F35FC"/>
    <w:rsid w:val="000F3C3B"/>
    <w:rsid w:val="000F40FB"/>
    <w:rsid w:val="000F4687"/>
    <w:rsid w:val="000F4DA9"/>
    <w:rsid w:val="000F56DA"/>
    <w:rsid w:val="000F578A"/>
    <w:rsid w:val="000F5C3F"/>
    <w:rsid w:val="000F62FC"/>
    <w:rsid w:val="000F64B2"/>
    <w:rsid w:val="000F6F9F"/>
    <w:rsid w:val="000F6FBC"/>
    <w:rsid w:val="000F70BE"/>
    <w:rsid w:val="000F7489"/>
    <w:rsid w:val="000F7E57"/>
    <w:rsid w:val="00100059"/>
    <w:rsid w:val="00100121"/>
    <w:rsid w:val="00100269"/>
    <w:rsid w:val="00100817"/>
    <w:rsid w:val="001009B8"/>
    <w:rsid w:val="00100F7A"/>
    <w:rsid w:val="001010B2"/>
    <w:rsid w:val="001019D5"/>
    <w:rsid w:val="00102185"/>
    <w:rsid w:val="0010252F"/>
    <w:rsid w:val="001027A0"/>
    <w:rsid w:val="00103449"/>
    <w:rsid w:val="00103713"/>
    <w:rsid w:val="00103CA7"/>
    <w:rsid w:val="0010400B"/>
    <w:rsid w:val="0010426F"/>
    <w:rsid w:val="00105AD4"/>
    <w:rsid w:val="00105E8A"/>
    <w:rsid w:val="00105FEE"/>
    <w:rsid w:val="00106012"/>
    <w:rsid w:val="001063BD"/>
    <w:rsid w:val="00106445"/>
    <w:rsid w:val="001066EE"/>
    <w:rsid w:val="00106DE5"/>
    <w:rsid w:val="00106FFF"/>
    <w:rsid w:val="001077BC"/>
    <w:rsid w:val="00107840"/>
    <w:rsid w:val="00107C14"/>
    <w:rsid w:val="00107CA4"/>
    <w:rsid w:val="00107DE5"/>
    <w:rsid w:val="00107F5E"/>
    <w:rsid w:val="00110C29"/>
    <w:rsid w:val="00110F0B"/>
    <w:rsid w:val="00110FEE"/>
    <w:rsid w:val="001110DA"/>
    <w:rsid w:val="00111259"/>
    <w:rsid w:val="001112C8"/>
    <w:rsid w:val="001113B6"/>
    <w:rsid w:val="00112B85"/>
    <w:rsid w:val="00112C02"/>
    <w:rsid w:val="00112ED5"/>
    <w:rsid w:val="00113406"/>
    <w:rsid w:val="001139E3"/>
    <w:rsid w:val="00113E99"/>
    <w:rsid w:val="00113EDB"/>
    <w:rsid w:val="001145D5"/>
    <w:rsid w:val="001153A0"/>
    <w:rsid w:val="0011540D"/>
    <w:rsid w:val="00115E21"/>
    <w:rsid w:val="0011741C"/>
    <w:rsid w:val="00117DE4"/>
    <w:rsid w:val="001201AE"/>
    <w:rsid w:val="0012064C"/>
    <w:rsid w:val="00120DD2"/>
    <w:rsid w:val="001212DF"/>
    <w:rsid w:val="00122366"/>
    <w:rsid w:val="001228D4"/>
    <w:rsid w:val="00122B24"/>
    <w:rsid w:val="00122FDA"/>
    <w:rsid w:val="00122FFB"/>
    <w:rsid w:val="00123115"/>
    <w:rsid w:val="00123941"/>
    <w:rsid w:val="0012403B"/>
    <w:rsid w:val="00124129"/>
    <w:rsid w:val="001242FA"/>
    <w:rsid w:val="001246D1"/>
    <w:rsid w:val="00125351"/>
    <w:rsid w:val="00125C30"/>
    <w:rsid w:val="0012613B"/>
    <w:rsid w:val="001261A8"/>
    <w:rsid w:val="0012627A"/>
    <w:rsid w:val="00126C4F"/>
    <w:rsid w:val="00127003"/>
    <w:rsid w:val="00127041"/>
    <w:rsid w:val="00127166"/>
    <w:rsid w:val="00127201"/>
    <w:rsid w:val="001303DA"/>
    <w:rsid w:val="00130461"/>
    <w:rsid w:val="0013060B"/>
    <w:rsid w:val="001307EF"/>
    <w:rsid w:val="0013095C"/>
    <w:rsid w:val="00130AB0"/>
    <w:rsid w:val="00130AD3"/>
    <w:rsid w:val="001314FD"/>
    <w:rsid w:val="00132CE2"/>
    <w:rsid w:val="00132FB9"/>
    <w:rsid w:val="001330FB"/>
    <w:rsid w:val="00133681"/>
    <w:rsid w:val="00133978"/>
    <w:rsid w:val="00133AEC"/>
    <w:rsid w:val="00133E14"/>
    <w:rsid w:val="00134598"/>
    <w:rsid w:val="00135A2D"/>
    <w:rsid w:val="00135FAE"/>
    <w:rsid w:val="001363EE"/>
    <w:rsid w:val="001366D3"/>
    <w:rsid w:val="00136809"/>
    <w:rsid w:val="001369DE"/>
    <w:rsid w:val="00136BEA"/>
    <w:rsid w:val="00136E15"/>
    <w:rsid w:val="001374B0"/>
    <w:rsid w:val="001375E3"/>
    <w:rsid w:val="00140122"/>
    <w:rsid w:val="00140B06"/>
    <w:rsid w:val="00140F36"/>
    <w:rsid w:val="00141010"/>
    <w:rsid w:val="00141069"/>
    <w:rsid w:val="0014138D"/>
    <w:rsid w:val="00141BFC"/>
    <w:rsid w:val="001428F7"/>
    <w:rsid w:val="00142CF4"/>
    <w:rsid w:val="00142D87"/>
    <w:rsid w:val="00142D99"/>
    <w:rsid w:val="001430D0"/>
    <w:rsid w:val="0014311E"/>
    <w:rsid w:val="00143455"/>
    <w:rsid w:val="0014345B"/>
    <w:rsid w:val="00143513"/>
    <w:rsid w:val="0014479B"/>
    <w:rsid w:val="00145259"/>
    <w:rsid w:val="001454A6"/>
    <w:rsid w:val="001456B8"/>
    <w:rsid w:val="00145C26"/>
    <w:rsid w:val="0014613D"/>
    <w:rsid w:val="00146FC3"/>
    <w:rsid w:val="00147209"/>
    <w:rsid w:val="00147425"/>
    <w:rsid w:val="00147475"/>
    <w:rsid w:val="0014750E"/>
    <w:rsid w:val="001476E8"/>
    <w:rsid w:val="001503F5"/>
    <w:rsid w:val="001508FF"/>
    <w:rsid w:val="00150AB3"/>
    <w:rsid w:val="00150B61"/>
    <w:rsid w:val="001512A4"/>
    <w:rsid w:val="00151566"/>
    <w:rsid w:val="0015185A"/>
    <w:rsid w:val="00151DA1"/>
    <w:rsid w:val="001521B2"/>
    <w:rsid w:val="00152692"/>
    <w:rsid w:val="00152D0A"/>
    <w:rsid w:val="00152FEE"/>
    <w:rsid w:val="001531DC"/>
    <w:rsid w:val="00153269"/>
    <w:rsid w:val="0015360F"/>
    <w:rsid w:val="00153A8B"/>
    <w:rsid w:val="0015408E"/>
    <w:rsid w:val="00154993"/>
    <w:rsid w:val="00155867"/>
    <w:rsid w:val="00155B25"/>
    <w:rsid w:val="00155F79"/>
    <w:rsid w:val="00156864"/>
    <w:rsid w:val="00156923"/>
    <w:rsid w:val="00156EED"/>
    <w:rsid w:val="00156FBC"/>
    <w:rsid w:val="00157043"/>
    <w:rsid w:val="0015760A"/>
    <w:rsid w:val="00157A20"/>
    <w:rsid w:val="0016009C"/>
    <w:rsid w:val="001607CE"/>
    <w:rsid w:val="00160AA0"/>
    <w:rsid w:val="00160B04"/>
    <w:rsid w:val="00160D52"/>
    <w:rsid w:val="00160F52"/>
    <w:rsid w:val="001610E6"/>
    <w:rsid w:val="0016137E"/>
    <w:rsid w:val="0016167E"/>
    <w:rsid w:val="00161761"/>
    <w:rsid w:val="00161CF3"/>
    <w:rsid w:val="00161DB6"/>
    <w:rsid w:val="001623A1"/>
    <w:rsid w:val="00162909"/>
    <w:rsid w:val="001629D5"/>
    <w:rsid w:val="00162C12"/>
    <w:rsid w:val="001632A4"/>
    <w:rsid w:val="001632EC"/>
    <w:rsid w:val="0016340E"/>
    <w:rsid w:val="0016379B"/>
    <w:rsid w:val="00163B16"/>
    <w:rsid w:val="00163C4E"/>
    <w:rsid w:val="00164A54"/>
    <w:rsid w:val="00164C93"/>
    <w:rsid w:val="001651DA"/>
    <w:rsid w:val="001651EA"/>
    <w:rsid w:val="00165364"/>
    <w:rsid w:val="00165541"/>
    <w:rsid w:val="0016557D"/>
    <w:rsid w:val="00165B94"/>
    <w:rsid w:val="00165E4D"/>
    <w:rsid w:val="0016636F"/>
    <w:rsid w:val="001667BE"/>
    <w:rsid w:val="001667FD"/>
    <w:rsid w:val="0016700A"/>
    <w:rsid w:val="00167614"/>
    <w:rsid w:val="00167658"/>
    <w:rsid w:val="00167AA9"/>
    <w:rsid w:val="00167B43"/>
    <w:rsid w:val="00167B9F"/>
    <w:rsid w:val="00170724"/>
    <w:rsid w:val="00170DE4"/>
    <w:rsid w:val="00170DF2"/>
    <w:rsid w:val="00171F14"/>
    <w:rsid w:val="00172019"/>
    <w:rsid w:val="00172528"/>
    <w:rsid w:val="00172A35"/>
    <w:rsid w:val="00172B5B"/>
    <w:rsid w:val="00173075"/>
    <w:rsid w:val="00173142"/>
    <w:rsid w:val="001734F0"/>
    <w:rsid w:val="00173989"/>
    <w:rsid w:val="00173CCB"/>
    <w:rsid w:val="001743AC"/>
    <w:rsid w:val="00174429"/>
    <w:rsid w:val="0017469A"/>
    <w:rsid w:val="001746A1"/>
    <w:rsid w:val="00174EBE"/>
    <w:rsid w:val="00175861"/>
    <w:rsid w:val="00175967"/>
    <w:rsid w:val="0017628E"/>
    <w:rsid w:val="00176370"/>
    <w:rsid w:val="001767FD"/>
    <w:rsid w:val="00176EED"/>
    <w:rsid w:val="00177013"/>
    <w:rsid w:val="001772BF"/>
    <w:rsid w:val="00177E58"/>
    <w:rsid w:val="001803A2"/>
    <w:rsid w:val="0018060B"/>
    <w:rsid w:val="001807BA"/>
    <w:rsid w:val="00180964"/>
    <w:rsid w:val="001810D4"/>
    <w:rsid w:val="0018141F"/>
    <w:rsid w:val="00181717"/>
    <w:rsid w:val="00181912"/>
    <w:rsid w:val="00181ADA"/>
    <w:rsid w:val="00181D05"/>
    <w:rsid w:val="00182112"/>
    <w:rsid w:val="0018220F"/>
    <w:rsid w:val="00182572"/>
    <w:rsid w:val="00182D0E"/>
    <w:rsid w:val="00182D34"/>
    <w:rsid w:val="00182ED5"/>
    <w:rsid w:val="001832A2"/>
    <w:rsid w:val="0018331F"/>
    <w:rsid w:val="00183675"/>
    <w:rsid w:val="001840DB"/>
    <w:rsid w:val="00184945"/>
    <w:rsid w:val="00184D91"/>
    <w:rsid w:val="0018515C"/>
    <w:rsid w:val="00185A3D"/>
    <w:rsid w:val="00185E33"/>
    <w:rsid w:val="00185E58"/>
    <w:rsid w:val="00186024"/>
    <w:rsid w:val="001860B2"/>
    <w:rsid w:val="001860FF"/>
    <w:rsid w:val="00186410"/>
    <w:rsid w:val="00186B04"/>
    <w:rsid w:val="00186C2B"/>
    <w:rsid w:val="00186C47"/>
    <w:rsid w:val="001871B7"/>
    <w:rsid w:val="0018724A"/>
    <w:rsid w:val="00187702"/>
    <w:rsid w:val="00187AE2"/>
    <w:rsid w:val="00187B91"/>
    <w:rsid w:val="00187D83"/>
    <w:rsid w:val="0019063A"/>
    <w:rsid w:val="00190673"/>
    <w:rsid w:val="0019108E"/>
    <w:rsid w:val="00191461"/>
    <w:rsid w:val="00191853"/>
    <w:rsid w:val="00191A96"/>
    <w:rsid w:val="00191FEF"/>
    <w:rsid w:val="00192154"/>
    <w:rsid w:val="0019236D"/>
    <w:rsid w:val="001923F0"/>
    <w:rsid w:val="00193079"/>
    <w:rsid w:val="00193144"/>
    <w:rsid w:val="001933EB"/>
    <w:rsid w:val="00193763"/>
    <w:rsid w:val="001937A0"/>
    <w:rsid w:val="00193C15"/>
    <w:rsid w:val="00194355"/>
    <w:rsid w:val="0019580A"/>
    <w:rsid w:val="00195848"/>
    <w:rsid w:val="00195C88"/>
    <w:rsid w:val="00195D90"/>
    <w:rsid w:val="00195D9A"/>
    <w:rsid w:val="0019665F"/>
    <w:rsid w:val="001970B2"/>
    <w:rsid w:val="0019716D"/>
    <w:rsid w:val="001977E7"/>
    <w:rsid w:val="00197A1D"/>
    <w:rsid w:val="00197A5A"/>
    <w:rsid w:val="00197C10"/>
    <w:rsid w:val="001A08DF"/>
    <w:rsid w:val="001A123B"/>
    <w:rsid w:val="001A15E2"/>
    <w:rsid w:val="001A1709"/>
    <w:rsid w:val="001A1C45"/>
    <w:rsid w:val="001A1CDD"/>
    <w:rsid w:val="001A227B"/>
    <w:rsid w:val="001A24E1"/>
    <w:rsid w:val="001A2C48"/>
    <w:rsid w:val="001A2EC6"/>
    <w:rsid w:val="001A2F4B"/>
    <w:rsid w:val="001A318C"/>
    <w:rsid w:val="001A3535"/>
    <w:rsid w:val="001A3A64"/>
    <w:rsid w:val="001A3AC3"/>
    <w:rsid w:val="001A3E65"/>
    <w:rsid w:val="001A40B0"/>
    <w:rsid w:val="001A42DA"/>
    <w:rsid w:val="001A49E3"/>
    <w:rsid w:val="001A4B0E"/>
    <w:rsid w:val="001A5033"/>
    <w:rsid w:val="001A530B"/>
    <w:rsid w:val="001A6002"/>
    <w:rsid w:val="001A608C"/>
    <w:rsid w:val="001A6407"/>
    <w:rsid w:val="001A6702"/>
    <w:rsid w:val="001A6A6F"/>
    <w:rsid w:val="001A6E5C"/>
    <w:rsid w:val="001A6EA0"/>
    <w:rsid w:val="001A707E"/>
    <w:rsid w:val="001A73F1"/>
    <w:rsid w:val="001A74C9"/>
    <w:rsid w:val="001A7933"/>
    <w:rsid w:val="001A799F"/>
    <w:rsid w:val="001A7C41"/>
    <w:rsid w:val="001A7C67"/>
    <w:rsid w:val="001B0188"/>
    <w:rsid w:val="001B04E7"/>
    <w:rsid w:val="001B0C0B"/>
    <w:rsid w:val="001B1109"/>
    <w:rsid w:val="001B113B"/>
    <w:rsid w:val="001B141E"/>
    <w:rsid w:val="001B17E9"/>
    <w:rsid w:val="001B1C11"/>
    <w:rsid w:val="001B257F"/>
    <w:rsid w:val="001B2813"/>
    <w:rsid w:val="001B29EF"/>
    <w:rsid w:val="001B34BD"/>
    <w:rsid w:val="001B39F8"/>
    <w:rsid w:val="001B3B36"/>
    <w:rsid w:val="001B3CCA"/>
    <w:rsid w:val="001B4800"/>
    <w:rsid w:val="001B549D"/>
    <w:rsid w:val="001B688C"/>
    <w:rsid w:val="001B6E60"/>
    <w:rsid w:val="001B78A9"/>
    <w:rsid w:val="001B7952"/>
    <w:rsid w:val="001B7B26"/>
    <w:rsid w:val="001B7D56"/>
    <w:rsid w:val="001B7F27"/>
    <w:rsid w:val="001C00B7"/>
    <w:rsid w:val="001C06B0"/>
    <w:rsid w:val="001C0F0A"/>
    <w:rsid w:val="001C0F9B"/>
    <w:rsid w:val="001C12E5"/>
    <w:rsid w:val="001C14EA"/>
    <w:rsid w:val="001C1A5C"/>
    <w:rsid w:val="001C1CD9"/>
    <w:rsid w:val="001C1F1C"/>
    <w:rsid w:val="001C1F92"/>
    <w:rsid w:val="001C2908"/>
    <w:rsid w:val="001C29D8"/>
    <w:rsid w:val="001C2C14"/>
    <w:rsid w:val="001C30AC"/>
    <w:rsid w:val="001C319C"/>
    <w:rsid w:val="001C3207"/>
    <w:rsid w:val="001C3586"/>
    <w:rsid w:val="001C37BE"/>
    <w:rsid w:val="001C3A8D"/>
    <w:rsid w:val="001C3C6E"/>
    <w:rsid w:val="001C4538"/>
    <w:rsid w:val="001C476B"/>
    <w:rsid w:val="001C4A11"/>
    <w:rsid w:val="001C5FF2"/>
    <w:rsid w:val="001C61B2"/>
    <w:rsid w:val="001C63FC"/>
    <w:rsid w:val="001C6D75"/>
    <w:rsid w:val="001C6F1B"/>
    <w:rsid w:val="001C702E"/>
    <w:rsid w:val="001C715C"/>
    <w:rsid w:val="001C72F1"/>
    <w:rsid w:val="001C7404"/>
    <w:rsid w:val="001C75F5"/>
    <w:rsid w:val="001C7CDF"/>
    <w:rsid w:val="001D0738"/>
    <w:rsid w:val="001D0E80"/>
    <w:rsid w:val="001D1015"/>
    <w:rsid w:val="001D105A"/>
    <w:rsid w:val="001D1288"/>
    <w:rsid w:val="001D1CDA"/>
    <w:rsid w:val="001D1FBE"/>
    <w:rsid w:val="001D20C7"/>
    <w:rsid w:val="001D2BD3"/>
    <w:rsid w:val="001D2FB8"/>
    <w:rsid w:val="001D31E8"/>
    <w:rsid w:val="001D34BF"/>
    <w:rsid w:val="001D37BA"/>
    <w:rsid w:val="001D3DFE"/>
    <w:rsid w:val="001D49FC"/>
    <w:rsid w:val="001D4E2D"/>
    <w:rsid w:val="001D4F88"/>
    <w:rsid w:val="001D5FED"/>
    <w:rsid w:val="001D63ED"/>
    <w:rsid w:val="001D6480"/>
    <w:rsid w:val="001D6D0F"/>
    <w:rsid w:val="001D711C"/>
    <w:rsid w:val="001D72B3"/>
    <w:rsid w:val="001D72DC"/>
    <w:rsid w:val="001D72EA"/>
    <w:rsid w:val="001D7B41"/>
    <w:rsid w:val="001E0976"/>
    <w:rsid w:val="001E0CC4"/>
    <w:rsid w:val="001E0D23"/>
    <w:rsid w:val="001E0DB5"/>
    <w:rsid w:val="001E0E76"/>
    <w:rsid w:val="001E0EEE"/>
    <w:rsid w:val="001E0F6F"/>
    <w:rsid w:val="001E19AE"/>
    <w:rsid w:val="001E1B89"/>
    <w:rsid w:val="001E21E5"/>
    <w:rsid w:val="001E26CA"/>
    <w:rsid w:val="001E3136"/>
    <w:rsid w:val="001E3188"/>
    <w:rsid w:val="001E36EE"/>
    <w:rsid w:val="001E3A4C"/>
    <w:rsid w:val="001E3AC7"/>
    <w:rsid w:val="001E3DF7"/>
    <w:rsid w:val="001E42DA"/>
    <w:rsid w:val="001E45DC"/>
    <w:rsid w:val="001E47F7"/>
    <w:rsid w:val="001E4D07"/>
    <w:rsid w:val="001E4F4F"/>
    <w:rsid w:val="001E56EE"/>
    <w:rsid w:val="001E5990"/>
    <w:rsid w:val="001E6033"/>
    <w:rsid w:val="001E618B"/>
    <w:rsid w:val="001E6A2D"/>
    <w:rsid w:val="001E6C7A"/>
    <w:rsid w:val="001E6F1F"/>
    <w:rsid w:val="001E7299"/>
    <w:rsid w:val="001E74F9"/>
    <w:rsid w:val="001E76EA"/>
    <w:rsid w:val="001F0072"/>
    <w:rsid w:val="001F07B7"/>
    <w:rsid w:val="001F08B9"/>
    <w:rsid w:val="001F0B0F"/>
    <w:rsid w:val="001F0D57"/>
    <w:rsid w:val="001F10A4"/>
    <w:rsid w:val="001F190B"/>
    <w:rsid w:val="001F1A2E"/>
    <w:rsid w:val="001F23F6"/>
    <w:rsid w:val="001F246C"/>
    <w:rsid w:val="001F2987"/>
    <w:rsid w:val="001F2AE5"/>
    <w:rsid w:val="001F2BB1"/>
    <w:rsid w:val="001F2DBC"/>
    <w:rsid w:val="001F3115"/>
    <w:rsid w:val="001F370A"/>
    <w:rsid w:val="001F3EBA"/>
    <w:rsid w:val="001F426A"/>
    <w:rsid w:val="001F4439"/>
    <w:rsid w:val="001F4BA6"/>
    <w:rsid w:val="001F571C"/>
    <w:rsid w:val="001F57D0"/>
    <w:rsid w:val="001F5C0B"/>
    <w:rsid w:val="001F5CDA"/>
    <w:rsid w:val="001F5FE0"/>
    <w:rsid w:val="001F67F5"/>
    <w:rsid w:val="001F6A74"/>
    <w:rsid w:val="001F79A6"/>
    <w:rsid w:val="001F7B71"/>
    <w:rsid w:val="001F7D93"/>
    <w:rsid w:val="002003A5"/>
    <w:rsid w:val="002006D4"/>
    <w:rsid w:val="00200773"/>
    <w:rsid w:val="00200984"/>
    <w:rsid w:val="00200A02"/>
    <w:rsid w:val="00200AC6"/>
    <w:rsid w:val="00200D4C"/>
    <w:rsid w:val="00200DF1"/>
    <w:rsid w:val="00201065"/>
    <w:rsid w:val="002010EF"/>
    <w:rsid w:val="002014A3"/>
    <w:rsid w:val="002014B8"/>
    <w:rsid w:val="002016B9"/>
    <w:rsid w:val="00201764"/>
    <w:rsid w:val="00201C11"/>
    <w:rsid w:val="00202EC2"/>
    <w:rsid w:val="00203032"/>
    <w:rsid w:val="0020366C"/>
    <w:rsid w:val="0020374D"/>
    <w:rsid w:val="002038AE"/>
    <w:rsid w:val="00203D10"/>
    <w:rsid w:val="00203E35"/>
    <w:rsid w:val="00203FDC"/>
    <w:rsid w:val="0020410A"/>
    <w:rsid w:val="00204136"/>
    <w:rsid w:val="002047C6"/>
    <w:rsid w:val="00204A7D"/>
    <w:rsid w:val="00204E6A"/>
    <w:rsid w:val="002051D8"/>
    <w:rsid w:val="00205685"/>
    <w:rsid w:val="00205771"/>
    <w:rsid w:val="00205858"/>
    <w:rsid w:val="00205949"/>
    <w:rsid w:val="002059E2"/>
    <w:rsid w:val="00205B75"/>
    <w:rsid w:val="002061F3"/>
    <w:rsid w:val="002065DE"/>
    <w:rsid w:val="0020676B"/>
    <w:rsid w:val="0020777C"/>
    <w:rsid w:val="00207D6C"/>
    <w:rsid w:val="002100B9"/>
    <w:rsid w:val="0021084A"/>
    <w:rsid w:val="002108F9"/>
    <w:rsid w:val="00211198"/>
    <w:rsid w:val="00211791"/>
    <w:rsid w:val="002118EA"/>
    <w:rsid w:val="0021195F"/>
    <w:rsid w:val="00211A3C"/>
    <w:rsid w:val="002120A4"/>
    <w:rsid w:val="00212716"/>
    <w:rsid w:val="002130F7"/>
    <w:rsid w:val="002131AC"/>
    <w:rsid w:val="002131F3"/>
    <w:rsid w:val="0021341E"/>
    <w:rsid w:val="00213F7B"/>
    <w:rsid w:val="00214322"/>
    <w:rsid w:val="0021475D"/>
    <w:rsid w:val="0021477C"/>
    <w:rsid w:val="00214B8C"/>
    <w:rsid w:val="00214E0F"/>
    <w:rsid w:val="0021562E"/>
    <w:rsid w:val="00215687"/>
    <w:rsid w:val="002159E6"/>
    <w:rsid w:val="00215E5F"/>
    <w:rsid w:val="00215E78"/>
    <w:rsid w:val="00216199"/>
    <w:rsid w:val="002162AE"/>
    <w:rsid w:val="00216562"/>
    <w:rsid w:val="002165A0"/>
    <w:rsid w:val="0021667B"/>
    <w:rsid w:val="00216732"/>
    <w:rsid w:val="00216752"/>
    <w:rsid w:val="00216874"/>
    <w:rsid w:val="00216A59"/>
    <w:rsid w:val="00216A87"/>
    <w:rsid w:val="002178DE"/>
    <w:rsid w:val="00220130"/>
    <w:rsid w:val="00220142"/>
    <w:rsid w:val="002201ED"/>
    <w:rsid w:val="0022028D"/>
    <w:rsid w:val="00220AF8"/>
    <w:rsid w:val="00220B2B"/>
    <w:rsid w:val="00220B8F"/>
    <w:rsid w:val="00220C6A"/>
    <w:rsid w:val="00221B2A"/>
    <w:rsid w:val="0022223E"/>
    <w:rsid w:val="0022237C"/>
    <w:rsid w:val="00222425"/>
    <w:rsid w:val="00222980"/>
    <w:rsid w:val="00222B74"/>
    <w:rsid w:val="0022310E"/>
    <w:rsid w:val="0022362A"/>
    <w:rsid w:val="002237C9"/>
    <w:rsid w:val="00223C47"/>
    <w:rsid w:val="00224880"/>
    <w:rsid w:val="002248EA"/>
    <w:rsid w:val="00224D56"/>
    <w:rsid w:val="00224DDB"/>
    <w:rsid w:val="0022551E"/>
    <w:rsid w:val="002257C8"/>
    <w:rsid w:val="00225B9C"/>
    <w:rsid w:val="00225FA0"/>
    <w:rsid w:val="0022672C"/>
    <w:rsid w:val="0022680D"/>
    <w:rsid w:val="00226935"/>
    <w:rsid w:val="00226A53"/>
    <w:rsid w:val="00226D85"/>
    <w:rsid w:val="002272A2"/>
    <w:rsid w:val="00227562"/>
    <w:rsid w:val="002278CA"/>
    <w:rsid w:val="00227909"/>
    <w:rsid w:val="00227C7F"/>
    <w:rsid w:val="002314B4"/>
    <w:rsid w:val="0023167A"/>
    <w:rsid w:val="0023179B"/>
    <w:rsid w:val="00232570"/>
    <w:rsid w:val="00232A07"/>
    <w:rsid w:val="00232A39"/>
    <w:rsid w:val="0023382B"/>
    <w:rsid w:val="00233D2D"/>
    <w:rsid w:val="00233EA8"/>
    <w:rsid w:val="0023459D"/>
    <w:rsid w:val="00234846"/>
    <w:rsid w:val="00234A93"/>
    <w:rsid w:val="00236028"/>
    <w:rsid w:val="00236082"/>
    <w:rsid w:val="002360B0"/>
    <w:rsid w:val="00236134"/>
    <w:rsid w:val="00236258"/>
    <w:rsid w:val="00236EC7"/>
    <w:rsid w:val="002370A8"/>
    <w:rsid w:val="002376CB"/>
    <w:rsid w:val="00240229"/>
    <w:rsid w:val="00240A67"/>
    <w:rsid w:val="00240AB3"/>
    <w:rsid w:val="00240BE3"/>
    <w:rsid w:val="00240CCF"/>
    <w:rsid w:val="00241984"/>
    <w:rsid w:val="002419CB"/>
    <w:rsid w:val="002419CD"/>
    <w:rsid w:val="00241FD9"/>
    <w:rsid w:val="00242156"/>
    <w:rsid w:val="00242E1D"/>
    <w:rsid w:val="002431E2"/>
    <w:rsid w:val="002433BD"/>
    <w:rsid w:val="002438A4"/>
    <w:rsid w:val="00243C20"/>
    <w:rsid w:val="00243FE4"/>
    <w:rsid w:val="002447A7"/>
    <w:rsid w:val="00244ACF"/>
    <w:rsid w:val="00244B41"/>
    <w:rsid w:val="00244E04"/>
    <w:rsid w:val="0024559C"/>
    <w:rsid w:val="002456C4"/>
    <w:rsid w:val="002459DF"/>
    <w:rsid w:val="0024604D"/>
    <w:rsid w:val="0024663B"/>
    <w:rsid w:val="00246B53"/>
    <w:rsid w:val="00246C28"/>
    <w:rsid w:val="00246CE0"/>
    <w:rsid w:val="00246DCF"/>
    <w:rsid w:val="00246FF6"/>
    <w:rsid w:val="00247489"/>
    <w:rsid w:val="00247611"/>
    <w:rsid w:val="0024771A"/>
    <w:rsid w:val="0024798E"/>
    <w:rsid w:val="00247A80"/>
    <w:rsid w:val="00247DBA"/>
    <w:rsid w:val="002503B7"/>
    <w:rsid w:val="00250801"/>
    <w:rsid w:val="002509C1"/>
    <w:rsid w:val="00250B86"/>
    <w:rsid w:val="00250CBD"/>
    <w:rsid w:val="002513C7"/>
    <w:rsid w:val="00251573"/>
    <w:rsid w:val="00251A73"/>
    <w:rsid w:val="00251F3E"/>
    <w:rsid w:val="0025297F"/>
    <w:rsid w:val="002531AE"/>
    <w:rsid w:val="00253DEF"/>
    <w:rsid w:val="00253FE5"/>
    <w:rsid w:val="00254B8D"/>
    <w:rsid w:val="00254E42"/>
    <w:rsid w:val="002554E0"/>
    <w:rsid w:val="002556C8"/>
    <w:rsid w:val="002560CB"/>
    <w:rsid w:val="002564CC"/>
    <w:rsid w:val="002564CE"/>
    <w:rsid w:val="00256870"/>
    <w:rsid w:val="00256B07"/>
    <w:rsid w:val="00256D5E"/>
    <w:rsid w:val="00257521"/>
    <w:rsid w:val="00257803"/>
    <w:rsid w:val="0025784B"/>
    <w:rsid w:val="0026007E"/>
    <w:rsid w:val="00260861"/>
    <w:rsid w:val="002609C9"/>
    <w:rsid w:val="00260A2B"/>
    <w:rsid w:val="00260C50"/>
    <w:rsid w:val="00260C5F"/>
    <w:rsid w:val="00260C69"/>
    <w:rsid w:val="00260D22"/>
    <w:rsid w:val="00260EDC"/>
    <w:rsid w:val="00261043"/>
    <w:rsid w:val="00261407"/>
    <w:rsid w:val="00261642"/>
    <w:rsid w:val="002616F5"/>
    <w:rsid w:val="00261CDF"/>
    <w:rsid w:val="00261D60"/>
    <w:rsid w:val="00261DB7"/>
    <w:rsid w:val="00261DEB"/>
    <w:rsid w:val="00262395"/>
    <w:rsid w:val="00262910"/>
    <w:rsid w:val="00263256"/>
    <w:rsid w:val="002634A1"/>
    <w:rsid w:val="00263C54"/>
    <w:rsid w:val="0026407F"/>
    <w:rsid w:val="00264DEB"/>
    <w:rsid w:val="00265105"/>
    <w:rsid w:val="002651AC"/>
    <w:rsid w:val="002651BC"/>
    <w:rsid w:val="00265504"/>
    <w:rsid w:val="002657C1"/>
    <w:rsid w:val="00265B22"/>
    <w:rsid w:val="00266862"/>
    <w:rsid w:val="00266A4C"/>
    <w:rsid w:val="00266A62"/>
    <w:rsid w:val="002672BE"/>
    <w:rsid w:val="00267A1F"/>
    <w:rsid w:val="00267D0C"/>
    <w:rsid w:val="00267EE9"/>
    <w:rsid w:val="00267EFD"/>
    <w:rsid w:val="002700DA"/>
    <w:rsid w:val="002703DC"/>
    <w:rsid w:val="00270C65"/>
    <w:rsid w:val="00270C96"/>
    <w:rsid w:val="00270EE2"/>
    <w:rsid w:val="002713D2"/>
    <w:rsid w:val="00271499"/>
    <w:rsid w:val="002715CF"/>
    <w:rsid w:val="00271742"/>
    <w:rsid w:val="00271A30"/>
    <w:rsid w:val="00271ABA"/>
    <w:rsid w:val="00272576"/>
    <w:rsid w:val="002729BD"/>
    <w:rsid w:val="00273011"/>
    <w:rsid w:val="002737AB"/>
    <w:rsid w:val="0027381C"/>
    <w:rsid w:val="00273D43"/>
    <w:rsid w:val="00273FC1"/>
    <w:rsid w:val="002740DB"/>
    <w:rsid w:val="002740DD"/>
    <w:rsid w:val="00274277"/>
    <w:rsid w:val="002746F8"/>
    <w:rsid w:val="00274C1E"/>
    <w:rsid w:val="00274C6A"/>
    <w:rsid w:val="00274FD4"/>
    <w:rsid w:val="00275209"/>
    <w:rsid w:val="00275738"/>
    <w:rsid w:val="00275B77"/>
    <w:rsid w:val="00275C7F"/>
    <w:rsid w:val="00275E46"/>
    <w:rsid w:val="00276DE2"/>
    <w:rsid w:val="00276E47"/>
    <w:rsid w:val="00277137"/>
    <w:rsid w:val="002772BD"/>
    <w:rsid w:val="00277361"/>
    <w:rsid w:val="00277BAE"/>
    <w:rsid w:val="002801D9"/>
    <w:rsid w:val="0028083A"/>
    <w:rsid w:val="0028087E"/>
    <w:rsid w:val="0028091C"/>
    <w:rsid w:val="00280A94"/>
    <w:rsid w:val="00280C8D"/>
    <w:rsid w:val="00281366"/>
    <w:rsid w:val="002836A0"/>
    <w:rsid w:val="00283746"/>
    <w:rsid w:val="0028394E"/>
    <w:rsid w:val="00283C79"/>
    <w:rsid w:val="00283E82"/>
    <w:rsid w:val="0028407D"/>
    <w:rsid w:val="00284661"/>
    <w:rsid w:val="002846C7"/>
    <w:rsid w:val="00284AC4"/>
    <w:rsid w:val="00284C9C"/>
    <w:rsid w:val="00285C4C"/>
    <w:rsid w:val="00285FB4"/>
    <w:rsid w:val="00285FDC"/>
    <w:rsid w:val="00286368"/>
    <w:rsid w:val="002873CD"/>
    <w:rsid w:val="002875BE"/>
    <w:rsid w:val="0029058D"/>
    <w:rsid w:val="00290A09"/>
    <w:rsid w:val="00290E79"/>
    <w:rsid w:val="00290EC9"/>
    <w:rsid w:val="002914BA"/>
    <w:rsid w:val="0029157A"/>
    <w:rsid w:val="00291B26"/>
    <w:rsid w:val="00291EE0"/>
    <w:rsid w:val="00292251"/>
    <w:rsid w:val="002925FA"/>
    <w:rsid w:val="00292BF4"/>
    <w:rsid w:val="00292CD2"/>
    <w:rsid w:val="00292CED"/>
    <w:rsid w:val="00293818"/>
    <w:rsid w:val="00293D2A"/>
    <w:rsid w:val="002947BD"/>
    <w:rsid w:val="002954DF"/>
    <w:rsid w:val="00295530"/>
    <w:rsid w:val="002958B3"/>
    <w:rsid w:val="00295E3C"/>
    <w:rsid w:val="00296251"/>
    <w:rsid w:val="00296330"/>
    <w:rsid w:val="002964A8"/>
    <w:rsid w:val="002966B9"/>
    <w:rsid w:val="00296BA4"/>
    <w:rsid w:val="00297ABB"/>
    <w:rsid w:val="00297D37"/>
    <w:rsid w:val="002A011A"/>
    <w:rsid w:val="002A0A35"/>
    <w:rsid w:val="002A0A99"/>
    <w:rsid w:val="002A0DC2"/>
    <w:rsid w:val="002A1C87"/>
    <w:rsid w:val="002A1ED1"/>
    <w:rsid w:val="002A2221"/>
    <w:rsid w:val="002A24AB"/>
    <w:rsid w:val="002A29DE"/>
    <w:rsid w:val="002A2FF7"/>
    <w:rsid w:val="002A33A4"/>
    <w:rsid w:val="002A340C"/>
    <w:rsid w:val="002A3AF4"/>
    <w:rsid w:val="002A3B67"/>
    <w:rsid w:val="002A44D4"/>
    <w:rsid w:val="002A471A"/>
    <w:rsid w:val="002A48DB"/>
    <w:rsid w:val="002A4D9C"/>
    <w:rsid w:val="002A55DF"/>
    <w:rsid w:val="002A5E7B"/>
    <w:rsid w:val="002A60D7"/>
    <w:rsid w:val="002A61F3"/>
    <w:rsid w:val="002A636D"/>
    <w:rsid w:val="002A66D3"/>
    <w:rsid w:val="002A6920"/>
    <w:rsid w:val="002A6A74"/>
    <w:rsid w:val="002A6AD3"/>
    <w:rsid w:val="002A6FA3"/>
    <w:rsid w:val="002A731F"/>
    <w:rsid w:val="002A7840"/>
    <w:rsid w:val="002B038A"/>
    <w:rsid w:val="002B080A"/>
    <w:rsid w:val="002B0829"/>
    <w:rsid w:val="002B0B0F"/>
    <w:rsid w:val="002B100C"/>
    <w:rsid w:val="002B1156"/>
    <w:rsid w:val="002B115B"/>
    <w:rsid w:val="002B118C"/>
    <w:rsid w:val="002B121A"/>
    <w:rsid w:val="002B1682"/>
    <w:rsid w:val="002B1917"/>
    <w:rsid w:val="002B1BB6"/>
    <w:rsid w:val="002B1FEE"/>
    <w:rsid w:val="002B233F"/>
    <w:rsid w:val="002B26E5"/>
    <w:rsid w:val="002B31DA"/>
    <w:rsid w:val="002B3242"/>
    <w:rsid w:val="002B381C"/>
    <w:rsid w:val="002B3A11"/>
    <w:rsid w:val="002B3CD5"/>
    <w:rsid w:val="002B3DF7"/>
    <w:rsid w:val="002B3F53"/>
    <w:rsid w:val="002B4189"/>
    <w:rsid w:val="002B4622"/>
    <w:rsid w:val="002B465A"/>
    <w:rsid w:val="002B507B"/>
    <w:rsid w:val="002B5F16"/>
    <w:rsid w:val="002B6085"/>
    <w:rsid w:val="002B6B83"/>
    <w:rsid w:val="002B6BB0"/>
    <w:rsid w:val="002B6C80"/>
    <w:rsid w:val="002B6CE8"/>
    <w:rsid w:val="002B6D69"/>
    <w:rsid w:val="002B6F80"/>
    <w:rsid w:val="002B6FC4"/>
    <w:rsid w:val="002B72EE"/>
    <w:rsid w:val="002B7709"/>
    <w:rsid w:val="002B7C41"/>
    <w:rsid w:val="002C00C4"/>
    <w:rsid w:val="002C0CA2"/>
    <w:rsid w:val="002C145E"/>
    <w:rsid w:val="002C18BB"/>
    <w:rsid w:val="002C18BF"/>
    <w:rsid w:val="002C199E"/>
    <w:rsid w:val="002C19C5"/>
    <w:rsid w:val="002C1DAE"/>
    <w:rsid w:val="002C2848"/>
    <w:rsid w:val="002C2A9B"/>
    <w:rsid w:val="002C2F05"/>
    <w:rsid w:val="002C3365"/>
    <w:rsid w:val="002C3C8D"/>
    <w:rsid w:val="002C4530"/>
    <w:rsid w:val="002C4886"/>
    <w:rsid w:val="002C4C75"/>
    <w:rsid w:val="002C51DE"/>
    <w:rsid w:val="002C5356"/>
    <w:rsid w:val="002C5D7C"/>
    <w:rsid w:val="002C66DB"/>
    <w:rsid w:val="002C6701"/>
    <w:rsid w:val="002C69E4"/>
    <w:rsid w:val="002C6BD3"/>
    <w:rsid w:val="002C7025"/>
    <w:rsid w:val="002C7C11"/>
    <w:rsid w:val="002C7CC3"/>
    <w:rsid w:val="002C7DB0"/>
    <w:rsid w:val="002C7E29"/>
    <w:rsid w:val="002D01D3"/>
    <w:rsid w:val="002D120C"/>
    <w:rsid w:val="002D1497"/>
    <w:rsid w:val="002D15C2"/>
    <w:rsid w:val="002D1B0E"/>
    <w:rsid w:val="002D2017"/>
    <w:rsid w:val="002D204E"/>
    <w:rsid w:val="002D2366"/>
    <w:rsid w:val="002D287F"/>
    <w:rsid w:val="002D2D56"/>
    <w:rsid w:val="002D32E3"/>
    <w:rsid w:val="002D3306"/>
    <w:rsid w:val="002D3857"/>
    <w:rsid w:val="002D3BCB"/>
    <w:rsid w:val="002D4151"/>
    <w:rsid w:val="002D439D"/>
    <w:rsid w:val="002D45AE"/>
    <w:rsid w:val="002D4AC2"/>
    <w:rsid w:val="002D4CB9"/>
    <w:rsid w:val="002D521E"/>
    <w:rsid w:val="002D5260"/>
    <w:rsid w:val="002D54D1"/>
    <w:rsid w:val="002D5531"/>
    <w:rsid w:val="002D55EB"/>
    <w:rsid w:val="002D5792"/>
    <w:rsid w:val="002D57DE"/>
    <w:rsid w:val="002D5DFD"/>
    <w:rsid w:val="002D5ED1"/>
    <w:rsid w:val="002D6109"/>
    <w:rsid w:val="002D6371"/>
    <w:rsid w:val="002D640D"/>
    <w:rsid w:val="002D6702"/>
    <w:rsid w:val="002D6F20"/>
    <w:rsid w:val="002D704F"/>
    <w:rsid w:val="002D70A2"/>
    <w:rsid w:val="002D71C0"/>
    <w:rsid w:val="002D7743"/>
    <w:rsid w:val="002D7799"/>
    <w:rsid w:val="002E02B1"/>
    <w:rsid w:val="002E0386"/>
    <w:rsid w:val="002E07CC"/>
    <w:rsid w:val="002E080C"/>
    <w:rsid w:val="002E09EE"/>
    <w:rsid w:val="002E0DD5"/>
    <w:rsid w:val="002E16A5"/>
    <w:rsid w:val="002E1B07"/>
    <w:rsid w:val="002E20EF"/>
    <w:rsid w:val="002E20FC"/>
    <w:rsid w:val="002E2241"/>
    <w:rsid w:val="002E2541"/>
    <w:rsid w:val="002E339D"/>
    <w:rsid w:val="002E3CBD"/>
    <w:rsid w:val="002E5494"/>
    <w:rsid w:val="002E5740"/>
    <w:rsid w:val="002E61C2"/>
    <w:rsid w:val="002E69D0"/>
    <w:rsid w:val="002E6A91"/>
    <w:rsid w:val="002E716C"/>
    <w:rsid w:val="002E71BC"/>
    <w:rsid w:val="002E7489"/>
    <w:rsid w:val="002E7513"/>
    <w:rsid w:val="002E7A68"/>
    <w:rsid w:val="002F020C"/>
    <w:rsid w:val="002F02C3"/>
    <w:rsid w:val="002F07D9"/>
    <w:rsid w:val="002F08C0"/>
    <w:rsid w:val="002F0AB2"/>
    <w:rsid w:val="002F0B7E"/>
    <w:rsid w:val="002F16F5"/>
    <w:rsid w:val="002F18C1"/>
    <w:rsid w:val="002F19B2"/>
    <w:rsid w:val="002F1BD8"/>
    <w:rsid w:val="002F1D3C"/>
    <w:rsid w:val="002F291C"/>
    <w:rsid w:val="002F2D8C"/>
    <w:rsid w:val="002F31AF"/>
    <w:rsid w:val="002F381A"/>
    <w:rsid w:val="002F38A1"/>
    <w:rsid w:val="002F3B94"/>
    <w:rsid w:val="002F40A2"/>
    <w:rsid w:val="002F4521"/>
    <w:rsid w:val="002F45BE"/>
    <w:rsid w:val="002F4610"/>
    <w:rsid w:val="002F5C99"/>
    <w:rsid w:val="002F624A"/>
    <w:rsid w:val="002F64A7"/>
    <w:rsid w:val="002F66F7"/>
    <w:rsid w:val="002F6906"/>
    <w:rsid w:val="002F69E1"/>
    <w:rsid w:val="002F6D6D"/>
    <w:rsid w:val="002F70A8"/>
    <w:rsid w:val="002F7114"/>
    <w:rsid w:val="002F71CF"/>
    <w:rsid w:val="002F7567"/>
    <w:rsid w:val="002F7690"/>
    <w:rsid w:val="002F782A"/>
    <w:rsid w:val="002F7937"/>
    <w:rsid w:val="00300686"/>
    <w:rsid w:val="00300EC6"/>
    <w:rsid w:val="003016DA"/>
    <w:rsid w:val="00301720"/>
    <w:rsid w:val="00301C20"/>
    <w:rsid w:val="00301DDC"/>
    <w:rsid w:val="00301E38"/>
    <w:rsid w:val="00302189"/>
    <w:rsid w:val="00302434"/>
    <w:rsid w:val="003024F5"/>
    <w:rsid w:val="00302862"/>
    <w:rsid w:val="00302EC0"/>
    <w:rsid w:val="00303028"/>
    <w:rsid w:val="003031DC"/>
    <w:rsid w:val="0030342D"/>
    <w:rsid w:val="003037F0"/>
    <w:rsid w:val="00303ACC"/>
    <w:rsid w:val="00303BB2"/>
    <w:rsid w:val="00304671"/>
    <w:rsid w:val="00304AE5"/>
    <w:rsid w:val="00304B5F"/>
    <w:rsid w:val="0030501C"/>
    <w:rsid w:val="00305086"/>
    <w:rsid w:val="00305774"/>
    <w:rsid w:val="0030617E"/>
    <w:rsid w:val="00306436"/>
    <w:rsid w:val="0030663C"/>
    <w:rsid w:val="00306C4D"/>
    <w:rsid w:val="00306D1B"/>
    <w:rsid w:val="003070EB"/>
    <w:rsid w:val="00307195"/>
    <w:rsid w:val="0030731E"/>
    <w:rsid w:val="00307416"/>
    <w:rsid w:val="003075CC"/>
    <w:rsid w:val="0031021F"/>
    <w:rsid w:val="00310333"/>
    <w:rsid w:val="003104D5"/>
    <w:rsid w:val="00310642"/>
    <w:rsid w:val="003106E0"/>
    <w:rsid w:val="00310B64"/>
    <w:rsid w:val="00310D6B"/>
    <w:rsid w:val="003112E4"/>
    <w:rsid w:val="003114AB"/>
    <w:rsid w:val="003118DF"/>
    <w:rsid w:val="00311CE2"/>
    <w:rsid w:val="00311D61"/>
    <w:rsid w:val="003127EC"/>
    <w:rsid w:val="00312847"/>
    <w:rsid w:val="00312AA3"/>
    <w:rsid w:val="003131D4"/>
    <w:rsid w:val="00313C19"/>
    <w:rsid w:val="00313CA7"/>
    <w:rsid w:val="003140E7"/>
    <w:rsid w:val="0031471A"/>
    <w:rsid w:val="003152CA"/>
    <w:rsid w:val="003157D7"/>
    <w:rsid w:val="00315D28"/>
    <w:rsid w:val="0031601A"/>
    <w:rsid w:val="0031646F"/>
    <w:rsid w:val="00316809"/>
    <w:rsid w:val="00316B55"/>
    <w:rsid w:val="00316C42"/>
    <w:rsid w:val="00316F66"/>
    <w:rsid w:val="00317095"/>
    <w:rsid w:val="00317845"/>
    <w:rsid w:val="00320178"/>
    <w:rsid w:val="003207C0"/>
    <w:rsid w:val="00320B19"/>
    <w:rsid w:val="00320EBA"/>
    <w:rsid w:val="00320F65"/>
    <w:rsid w:val="003210BD"/>
    <w:rsid w:val="003214A2"/>
    <w:rsid w:val="003216FA"/>
    <w:rsid w:val="00321CCB"/>
    <w:rsid w:val="00321E66"/>
    <w:rsid w:val="00322234"/>
    <w:rsid w:val="003224E8"/>
    <w:rsid w:val="00322930"/>
    <w:rsid w:val="00322CE9"/>
    <w:rsid w:val="0032379E"/>
    <w:rsid w:val="00323E53"/>
    <w:rsid w:val="00324041"/>
    <w:rsid w:val="00324117"/>
    <w:rsid w:val="00324BB9"/>
    <w:rsid w:val="00324BEE"/>
    <w:rsid w:val="00324CA9"/>
    <w:rsid w:val="00324F7E"/>
    <w:rsid w:val="00324FA7"/>
    <w:rsid w:val="003251E0"/>
    <w:rsid w:val="003257B4"/>
    <w:rsid w:val="003258D6"/>
    <w:rsid w:val="00326017"/>
    <w:rsid w:val="003266AA"/>
    <w:rsid w:val="00326B17"/>
    <w:rsid w:val="00326D5A"/>
    <w:rsid w:val="00326E62"/>
    <w:rsid w:val="00326E63"/>
    <w:rsid w:val="00326F59"/>
    <w:rsid w:val="003275C1"/>
    <w:rsid w:val="003276F7"/>
    <w:rsid w:val="00327CDD"/>
    <w:rsid w:val="00330233"/>
    <w:rsid w:val="00330311"/>
    <w:rsid w:val="003304A5"/>
    <w:rsid w:val="0033051D"/>
    <w:rsid w:val="003312E4"/>
    <w:rsid w:val="00332580"/>
    <w:rsid w:val="003325AB"/>
    <w:rsid w:val="003327F2"/>
    <w:rsid w:val="003329B8"/>
    <w:rsid w:val="00332BC1"/>
    <w:rsid w:val="00333040"/>
    <w:rsid w:val="00333B64"/>
    <w:rsid w:val="00333E9B"/>
    <w:rsid w:val="00333FDC"/>
    <w:rsid w:val="003343AA"/>
    <w:rsid w:val="003343F4"/>
    <w:rsid w:val="00334656"/>
    <w:rsid w:val="00334A70"/>
    <w:rsid w:val="00335072"/>
    <w:rsid w:val="00336002"/>
    <w:rsid w:val="00336003"/>
    <w:rsid w:val="003364E9"/>
    <w:rsid w:val="0033663A"/>
    <w:rsid w:val="0033676E"/>
    <w:rsid w:val="003370A9"/>
    <w:rsid w:val="0033714B"/>
    <w:rsid w:val="00337240"/>
    <w:rsid w:val="003374EE"/>
    <w:rsid w:val="003376C0"/>
    <w:rsid w:val="00337B9D"/>
    <w:rsid w:val="00337BF8"/>
    <w:rsid w:val="00337CFC"/>
    <w:rsid w:val="00337E0B"/>
    <w:rsid w:val="003400FE"/>
    <w:rsid w:val="003401C2"/>
    <w:rsid w:val="003409C8"/>
    <w:rsid w:val="003416CC"/>
    <w:rsid w:val="003417A9"/>
    <w:rsid w:val="0034188B"/>
    <w:rsid w:val="00341B2F"/>
    <w:rsid w:val="003422D5"/>
    <w:rsid w:val="003423E0"/>
    <w:rsid w:val="003430FD"/>
    <w:rsid w:val="003432DF"/>
    <w:rsid w:val="00343E08"/>
    <w:rsid w:val="00343F32"/>
    <w:rsid w:val="003448CD"/>
    <w:rsid w:val="00344945"/>
    <w:rsid w:val="00344949"/>
    <w:rsid w:val="00344BFF"/>
    <w:rsid w:val="00345414"/>
    <w:rsid w:val="00345733"/>
    <w:rsid w:val="00345881"/>
    <w:rsid w:val="00345C39"/>
    <w:rsid w:val="003461F5"/>
    <w:rsid w:val="0034629D"/>
    <w:rsid w:val="00346862"/>
    <w:rsid w:val="00346F4E"/>
    <w:rsid w:val="00346F8A"/>
    <w:rsid w:val="0034705D"/>
    <w:rsid w:val="003471ED"/>
    <w:rsid w:val="00347444"/>
    <w:rsid w:val="0034799F"/>
    <w:rsid w:val="00347B81"/>
    <w:rsid w:val="00347D27"/>
    <w:rsid w:val="00347D2A"/>
    <w:rsid w:val="00350227"/>
    <w:rsid w:val="00350232"/>
    <w:rsid w:val="0035045A"/>
    <w:rsid w:val="003507A5"/>
    <w:rsid w:val="00350BE0"/>
    <w:rsid w:val="00350DC6"/>
    <w:rsid w:val="00351219"/>
    <w:rsid w:val="00351233"/>
    <w:rsid w:val="003514C4"/>
    <w:rsid w:val="0035165A"/>
    <w:rsid w:val="00351AE8"/>
    <w:rsid w:val="00351D5E"/>
    <w:rsid w:val="00351E3F"/>
    <w:rsid w:val="00351E60"/>
    <w:rsid w:val="00351F51"/>
    <w:rsid w:val="003522DB"/>
    <w:rsid w:val="003523CA"/>
    <w:rsid w:val="00352632"/>
    <w:rsid w:val="0035272A"/>
    <w:rsid w:val="003527E9"/>
    <w:rsid w:val="00352820"/>
    <w:rsid w:val="0035284A"/>
    <w:rsid w:val="0035301B"/>
    <w:rsid w:val="003530B9"/>
    <w:rsid w:val="003531DF"/>
    <w:rsid w:val="0035330B"/>
    <w:rsid w:val="00353355"/>
    <w:rsid w:val="0035390C"/>
    <w:rsid w:val="00353CA5"/>
    <w:rsid w:val="00353DFF"/>
    <w:rsid w:val="00353F19"/>
    <w:rsid w:val="00354223"/>
    <w:rsid w:val="00354C02"/>
    <w:rsid w:val="00354F55"/>
    <w:rsid w:val="00355034"/>
    <w:rsid w:val="0035514A"/>
    <w:rsid w:val="00355632"/>
    <w:rsid w:val="003558F1"/>
    <w:rsid w:val="00355B2B"/>
    <w:rsid w:val="00355B46"/>
    <w:rsid w:val="00356548"/>
    <w:rsid w:val="00356FE7"/>
    <w:rsid w:val="003570A5"/>
    <w:rsid w:val="003571E3"/>
    <w:rsid w:val="0035788C"/>
    <w:rsid w:val="00357D63"/>
    <w:rsid w:val="00360288"/>
    <w:rsid w:val="00360544"/>
    <w:rsid w:val="00360D64"/>
    <w:rsid w:val="00360FBD"/>
    <w:rsid w:val="0036127F"/>
    <w:rsid w:val="00361AF6"/>
    <w:rsid w:val="00361E36"/>
    <w:rsid w:val="00362070"/>
    <w:rsid w:val="00362072"/>
    <w:rsid w:val="00362133"/>
    <w:rsid w:val="0036281A"/>
    <w:rsid w:val="00362F40"/>
    <w:rsid w:val="00362F77"/>
    <w:rsid w:val="0036303E"/>
    <w:rsid w:val="003631A5"/>
    <w:rsid w:val="00363318"/>
    <w:rsid w:val="00363F99"/>
    <w:rsid w:val="0036408A"/>
    <w:rsid w:val="003640B2"/>
    <w:rsid w:val="003642A7"/>
    <w:rsid w:val="00364574"/>
    <w:rsid w:val="0036487D"/>
    <w:rsid w:val="0036489C"/>
    <w:rsid w:val="00364A01"/>
    <w:rsid w:val="00364AD0"/>
    <w:rsid w:val="003651B9"/>
    <w:rsid w:val="0036524C"/>
    <w:rsid w:val="0036529E"/>
    <w:rsid w:val="00365485"/>
    <w:rsid w:val="003654D4"/>
    <w:rsid w:val="00365D59"/>
    <w:rsid w:val="003665A3"/>
    <w:rsid w:val="0036678F"/>
    <w:rsid w:val="00366FE5"/>
    <w:rsid w:val="00367004"/>
    <w:rsid w:val="0036786D"/>
    <w:rsid w:val="003679B9"/>
    <w:rsid w:val="00367ACD"/>
    <w:rsid w:val="003700D5"/>
    <w:rsid w:val="003702D1"/>
    <w:rsid w:val="00370A02"/>
    <w:rsid w:val="0037107E"/>
    <w:rsid w:val="003712CE"/>
    <w:rsid w:val="00371746"/>
    <w:rsid w:val="00371F37"/>
    <w:rsid w:val="00372717"/>
    <w:rsid w:val="003730D7"/>
    <w:rsid w:val="00373170"/>
    <w:rsid w:val="003732E8"/>
    <w:rsid w:val="0037379A"/>
    <w:rsid w:val="00373A06"/>
    <w:rsid w:val="00373AFF"/>
    <w:rsid w:val="00373B83"/>
    <w:rsid w:val="00373F48"/>
    <w:rsid w:val="00374CAC"/>
    <w:rsid w:val="00376651"/>
    <w:rsid w:val="00376837"/>
    <w:rsid w:val="0037689E"/>
    <w:rsid w:val="00376CD4"/>
    <w:rsid w:val="00376D00"/>
    <w:rsid w:val="00377094"/>
    <w:rsid w:val="0037729D"/>
    <w:rsid w:val="00377532"/>
    <w:rsid w:val="00377B0E"/>
    <w:rsid w:val="00380493"/>
    <w:rsid w:val="00380495"/>
    <w:rsid w:val="00380F06"/>
    <w:rsid w:val="003811CA"/>
    <w:rsid w:val="0038121C"/>
    <w:rsid w:val="00381882"/>
    <w:rsid w:val="00381B10"/>
    <w:rsid w:val="00382204"/>
    <w:rsid w:val="003823DF"/>
    <w:rsid w:val="003824CA"/>
    <w:rsid w:val="003825A0"/>
    <w:rsid w:val="00382883"/>
    <w:rsid w:val="00382AB9"/>
    <w:rsid w:val="003836A7"/>
    <w:rsid w:val="00383D0F"/>
    <w:rsid w:val="00383D5A"/>
    <w:rsid w:val="00383EB7"/>
    <w:rsid w:val="00384AF8"/>
    <w:rsid w:val="00384C6C"/>
    <w:rsid w:val="00384F1B"/>
    <w:rsid w:val="003856D0"/>
    <w:rsid w:val="00385B39"/>
    <w:rsid w:val="00385EB5"/>
    <w:rsid w:val="003864A0"/>
    <w:rsid w:val="003867CE"/>
    <w:rsid w:val="00386BA9"/>
    <w:rsid w:val="00386C09"/>
    <w:rsid w:val="00387168"/>
    <w:rsid w:val="0038757D"/>
    <w:rsid w:val="003877EF"/>
    <w:rsid w:val="003902C7"/>
    <w:rsid w:val="00391C6C"/>
    <w:rsid w:val="00391CE3"/>
    <w:rsid w:val="00392F9C"/>
    <w:rsid w:val="003938A0"/>
    <w:rsid w:val="00393B44"/>
    <w:rsid w:val="003941FE"/>
    <w:rsid w:val="00394664"/>
    <w:rsid w:val="00394B7F"/>
    <w:rsid w:val="00394B93"/>
    <w:rsid w:val="00395946"/>
    <w:rsid w:val="00395D78"/>
    <w:rsid w:val="00395E9F"/>
    <w:rsid w:val="00395EF1"/>
    <w:rsid w:val="0039612C"/>
    <w:rsid w:val="003964DA"/>
    <w:rsid w:val="003964F1"/>
    <w:rsid w:val="00396EA8"/>
    <w:rsid w:val="00397238"/>
    <w:rsid w:val="003978A3"/>
    <w:rsid w:val="003979EA"/>
    <w:rsid w:val="00397A88"/>
    <w:rsid w:val="00397FC6"/>
    <w:rsid w:val="003A0078"/>
    <w:rsid w:val="003A0B11"/>
    <w:rsid w:val="003A10F3"/>
    <w:rsid w:val="003A11F9"/>
    <w:rsid w:val="003A12BC"/>
    <w:rsid w:val="003A142C"/>
    <w:rsid w:val="003A1588"/>
    <w:rsid w:val="003A177C"/>
    <w:rsid w:val="003A1824"/>
    <w:rsid w:val="003A2225"/>
    <w:rsid w:val="003A25F8"/>
    <w:rsid w:val="003A26C0"/>
    <w:rsid w:val="003A281E"/>
    <w:rsid w:val="003A2A82"/>
    <w:rsid w:val="003A33D0"/>
    <w:rsid w:val="003A3892"/>
    <w:rsid w:val="003A3C4B"/>
    <w:rsid w:val="003A43FB"/>
    <w:rsid w:val="003A4725"/>
    <w:rsid w:val="003A4BB4"/>
    <w:rsid w:val="003A4C1E"/>
    <w:rsid w:val="003A4FFF"/>
    <w:rsid w:val="003A5239"/>
    <w:rsid w:val="003A5A0D"/>
    <w:rsid w:val="003A5C7E"/>
    <w:rsid w:val="003A6662"/>
    <w:rsid w:val="003A6E57"/>
    <w:rsid w:val="003A7106"/>
    <w:rsid w:val="003A7463"/>
    <w:rsid w:val="003A7D17"/>
    <w:rsid w:val="003B05FF"/>
    <w:rsid w:val="003B0A71"/>
    <w:rsid w:val="003B0AEA"/>
    <w:rsid w:val="003B0B47"/>
    <w:rsid w:val="003B0F5E"/>
    <w:rsid w:val="003B1D16"/>
    <w:rsid w:val="003B1E2E"/>
    <w:rsid w:val="003B20CD"/>
    <w:rsid w:val="003B2163"/>
    <w:rsid w:val="003B220A"/>
    <w:rsid w:val="003B2678"/>
    <w:rsid w:val="003B2A92"/>
    <w:rsid w:val="003B3340"/>
    <w:rsid w:val="003B33FB"/>
    <w:rsid w:val="003B393E"/>
    <w:rsid w:val="003B3A3E"/>
    <w:rsid w:val="003B3A99"/>
    <w:rsid w:val="003B3C82"/>
    <w:rsid w:val="003B434C"/>
    <w:rsid w:val="003B45B4"/>
    <w:rsid w:val="003B4686"/>
    <w:rsid w:val="003B47B3"/>
    <w:rsid w:val="003B4D4F"/>
    <w:rsid w:val="003B535E"/>
    <w:rsid w:val="003B53C2"/>
    <w:rsid w:val="003B668D"/>
    <w:rsid w:val="003B66A5"/>
    <w:rsid w:val="003B6A21"/>
    <w:rsid w:val="003B745D"/>
    <w:rsid w:val="003B7C22"/>
    <w:rsid w:val="003C0183"/>
    <w:rsid w:val="003C0899"/>
    <w:rsid w:val="003C0A40"/>
    <w:rsid w:val="003C0C60"/>
    <w:rsid w:val="003C1309"/>
    <w:rsid w:val="003C1A1F"/>
    <w:rsid w:val="003C1BA4"/>
    <w:rsid w:val="003C257E"/>
    <w:rsid w:val="003C2A57"/>
    <w:rsid w:val="003C2E46"/>
    <w:rsid w:val="003C32C8"/>
    <w:rsid w:val="003C340C"/>
    <w:rsid w:val="003C34CD"/>
    <w:rsid w:val="003C36EA"/>
    <w:rsid w:val="003C3A20"/>
    <w:rsid w:val="003C4087"/>
    <w:rsid w:val="003C41D2"/>
    <w:rsid w:val="003C4258"/>
    <w:rsid w:val="003C48CC"/>
    <w:rsid w:val="003C4B1D"/>
    <w:rsid w:val="003C4E8A"/>
    <w:rsid w:val="003C4FDF"/>
    <w:rsid w:val="003C508C"/>
    <w:rsid w:val="003C5567"/>
    <w:rsid w:val="003C593D"/>
    <w:rsid w:val="003C62C3"/>
    <w:rsid w:val="003C6686"/>
    <w:rsid w:val="003C674C"/>
    <w:rsid w:val="003C6A82"/>
    <w:rsid w:val="003C7608"/>
    <w:rsid w:val="003C7A58"/>
    <w:rsid w:val="003C7C4A"/>
    <w:rsid w:val="003D0128"/>
    <w:rsid w:val="003D0A89"/>
    <w:rsid w:val="003D0B6B"/>
    <w:rsid w:val="003D0F51"/>
    <w:rsid w:val="003D11F3"/>
    <w:rsid w:val="003D1A1E"/>
    <w:rsid w:val="003D1D65"/>
    <w:rsid w:val="003D1F98"/>
    <w:rsid w:val="003D2514"/>
    <w:rsid w:val="003D2BA5"/>
    <w:rsid w:val="003D2C1C"/>
    <w:rsid w:val="003D3182"/>
    <w:rsid w:val="003D3512"/>
    <w:rsid w:val="003D35C0"/>
    <w:rsid w:val="003D39C1"/>
    <w:rsid w:val="003D3AFC"/>
    <w:rsid w:val="003D43BD"/>
    <w:rsid w:val="003D4748"/>
    <w:rsid w:val="003D5367"/>
    <w:rsid w:val="003D5600"/>
    <w:rsid w:val="003D61B3"/>
    <w:rsid w:val="003D6B8B"/>
    <w:rsid w:val="003D77D7"/>
    <w:rsid w:val="003D79A5"/>
    <w:rsid w:val="003E0342"/>
    <w:rsid w:val="003E0693"/>
    <w:rsid w:val="003E0B02"/>
    <w:rsid w:val="003E0C01"/>
    <w:rsid w:val="003E0CF6"/>
    <w:rsid w:val="003E19B6"/>
    <w:rsid w:val="003E1CF0"/>
    <w:rsid w:val="003E202B"/>
    <w:rsid w:val="003E30F3"/>
    <w:rsid w:val="003E32D6"/>
    <w:rsid w:val="003E3B2F"/>
    <w:rsid w:val="003E3C98"/>
    <w:rsid w:val="003E3F8B"/>
    <w:rsid w:val="003E4280"/>
    <w:rsid w:val="003E4544"/>
    <w:rsid w:val="003E4563"/>
    <w:rsid w:val="003E4568"/>
    <w:rsid w:val="003E48C0"/>
    <w:rsid w:val="003E4981"/>
    <w:rsid w:val="003E4EE6"/>
    <w:rsid w:val="003E502C"/>
    <w:rsid w:val="003E5503"/>
    <w:rsid w:val="003E55CC"/>
    <w:rsid w:val="003E58AA"/>
    <w:rsid w:val="003E58B6"/>
    <w:rsid w:val="003E5A44"/>
    <w:rsid w:val="003E60E6"/>
    <w:rsid w:val="003E6745"/>
    <w:rsid w:val="003E68E7"/>
    <w:rsid w:val="003E69FD"/>
    <w:rsid w:val="003E6AD1"/>
    <w:rsid w:val="003E7045"/>
    <w:rsid w:val="003E726E"/>
    <w:rsid w:val="003F0932"/>
    <w:rsid w:val="003F12CC"/>
    <w:rsid w:val="003F140F"/>
    <w:rsid w:val="003F15C9"/>
    <w:rsid w:val="003F1CEC"/>
    <w:rsid w:val="003F260C"/>
    <w:rsid w:val="003F281E"/>
    <w:rsid w:val="003F2AAB"/>
    <w:rsid w:val="003F2FE9"/>
    <w:rsid w:val="003F31E2"/>
    <w:rsid w:val="003F328A"/>
    <w:rsid w:val="003F34A9"/>
    <w:rsid w:val="003F367F"/>
    <w:rsid w:val="003F38D7"/>
    <w:rsid w:val="003F3D51"/>
    <w:rsid w:val="003F3DAD"/>
    <w:rsid w:val="003F443F"/>
    <w:rsid w:val="003F5218"/>
    <w:rsid w:val="003F5426"/>
    <w:rsid w:val="003F5841"/>
    <w:rsid w:val="003F5DE7"/>
    <w:rsid w:val="003F6A08"/>
    <w:rsid w:val="003F6CFC"/>
    <w:rsid w:val="003F7340"/>
    <w:rsid w:val="003F7B43"/>
    <w:rsid w:val="003F7B60"/>
    <w:rsid w:val="00400063"/>
    <w:rsid w:val="00400752"/>
    <w:rsid w:val="00400D7D"/>
    <w:rsid w:val="0040150E"/>
    <w:rsid w:val="00401C20"/>
    <w:rsid w:val="0040234A"/>
    <w:rsid w:val="004027B5"/>
    <w:rsid w:val="00403289"/>
    <w:rsid w:val="0040340D"/>
    <w:rsid w:val="004034B9"/>
    <w:rsid w:val="004036F5"/>
    <w:rsid w:val="004039C4"/>
    <w:rsid w:val="00403BD7"/>
    <w:rsid w:val="00403F28"/>
    <w:rsid w:val="00404019"/>
    <w:rsid w:val="00404024"/>
    <w:rsid w:val="0040428C"/>
    <w:rsid w:val="00404375"/>
    <w:rsid w:val="0040456F"/>
    <w:rsid w:val="00404724"/>
    <w:rsid w:val="00404A06"/>
    <w:rsid w:val="00404AFC"/>
    <w:rsid w:val="00404B23"/>
    <w:rsid w:val="00405185"/>
    <w:rsid w:val="00405A09"/>
    <w:rsid w:val="004065A9"/>
    <w:rsid w:val="00406A91"/>
    <w:rsid w:val="00406DCD"/>
    <w:rsid w:val="00407B57"/>
    <w:rsid w:val="00407D56"/>
    <w:rsid w:val="00407E97"/>
    <w:rsid w:val="004107F5"/>
    <w:rsid w:val="00410A69"/>
    <w:rsid w:val="00410D98"/>
    <w:rsid w:val="004116F7"/>
    <w:rsid w:val="00411849"/>
    <w:rsid w:val="004118DD"/>
    <w:rsid w:val="00411B2A"/>
    <w:rsid w:val="00411B7E"/>
    <w:rsid w:val="00411EA5"/>
    <w:rsid w:val="00412146"/>
    <w:rsid w:val="00412704"/>
    <w:rsid w:val="0041294E"/>
    <w:rsid w:val="004132C7"/>
    <w:rsid w:val="00413462"/>
    <w:rsid w:val="004134C6"/>
    <w:rsid w:val="00413687"/>
    <w:rsid w:val="00413D8C"/>
    <w:rsid w:val="004142B3"/>
    <w:rsid w:val="004146A0"/>
    <w:rsid w:val="0041482D"/>
    <w:rsid w:val="004152BA"/>
    <w:rsid w:val="0041536C"/>
    <w:rsid w:val="004158A7"/>
    <w:rsid w:val="00416378"/>
    <w:rsid w:val="0041684D"/>
    <w:rsid w:val="004168FE"/>
    <w:rsid w:val="00416A5B"/>
    <w:rsid w:val="00416D93"/>
    <w:rsid w:val="004172FF"/>
    <w:rsid w:val="00417512"/>
    <w:rsid w:val="00417588"/>
    <w:rsid w:val="00417ACB"/>
    <w:rsid w:val="00420077"/>
    <w:rsid w:val="00420652"/>
    <w:rsid w:val="004207CF"/>
    <w:rsid w:val="004207D4"/>
    <w:rsid w:val="00420AE1"/>
    <w:rsid w:val="00420B6A"/>
    <w:rsid w:val="00421233"/>
    <w:rsid w:val="0042166B"/>
    <w:rsid w:val="00421A71"/>
    <w:rsid w:val="00421B1B"/>
    <w:rsid w:val="00421D26"/>
    <w:rsid w:val="00422643"/>
    <w:rsid w:val="00422AA8"/>
    <w:rsid w:val="00422EC4"/>
    <w:rsid w:val="004237E7"/>
    <w:rsid w:val="00423962"/>
    <w:rsid w:val="00423DD5"/>
    <w:rsid w:val="00423E14"/>
    <w:rsid w:val="004241F8"/>
    <w:rsid w:val="00424200"/>
    <w:rsid w:val="00424550"/>
    <w:rsid w:val="004245B7"/>
    <w:rsid w:val="00424836"/>
    <w:rsid w:val="004248CB"/>
    <w:rsid w:val="00424E17"/>
    <w:rsid w:val="00425593"/>
    <w:rsid w:val="00425BAD"/>
    <w:rsid w:val="00425C79"/>
    <w:rsid w:val="00425F7D"/>
    <w:rsid w:val="004262C9"/>
    <w:rsid w:val="00426482"/>
    <w:rsid w:val="004264F3"/>
    <w:rsid w:val="0042691B"/>
    <w:rsid w:val="00426AB4"/>
    <w:rsid w:val="00426DDF"/>
    <w:rsid w:val="0042725E"/>
    <w:rsid w:val="004273B8"/>
    <w:rsid w:val="004276B0"/>
    <w:rsid w:val="004279AF"/>
    <w:rsid w:val="00427D6B"/>
    <w:rsid w:val="00427E3F"/>
    <w:rsid w:val="00427FDA"/>
    <w:rsid w:val="0043018F"/>
    <w:rsid w:val="00430501"/>
    <w:rsid w:val="0043060B"/>
    <w:rsid w:val="004306BB"/>
    <w:rsid w:val="00430B53"/>
    <w:rsid w:val="00430F23"/>
    <w:rsid w:val="004314EB"/>
    <w:rsid w:val="0043176A"/>
    <w:rsid w:val="0043183C"/>
    <w:rsid w:val="0043192B"/>
    <w:rsid w:val="00431B71"/>
    <w:rsid w:val="00431F24"/>
    <w:rsid w:val="0043250A"/>
    <w:rsid w:val="0043264B"/>
    <w:rsid w:val="00432756"/>
    <w:rsid w:val="0043279A"/>
    <w:rsid w:val="004327C9"/>
    <w:rsid w:val="004327F6"/>
    <w:rsid w:val="0043299B"/>
    <w:rsid w:val="00432A62"/>
    <w:rsid w:val="00432D95"/>
    <w:rsid w:val="00433558"/>
    <w:rsid w:val="004339FC"/>
    <w:rsid w:val="00433B5A"/>
    <w:rsid w:val="00433C59"/>
    <w:rsid w:val="00433F39"/>
    <w:rsid w:val="004341A3"/>
    <w:rsid w:val="00434DE8"/>
    <w:rsid w:val="0043561D"/>
    <w:rsid w:val="004357A0"/>
    <w:rsid w:val="0043632A"/>
    <w:rsid w:val="00436EEE"/>
    <w:rsid w:val="00437177"/>
    <w:rsid w:val="004372B9"/>
    <w:rsid w:val="0043781C"/>
    <w:rsid w:val="00437A21"/>
    <w:rsid w:val="00437EC3"/>
    <w:rsid w:val="0044029F"/>
    <w:rsid w:val="004408A3"/>
    <w:rsid w:val="004413CB"/>
    <w:rsid w:val="00441513"/>
    <w:rsid w:val="0044151B"/>
    <w:rsid w:val="00441B8F"/>
    <w:rsid w:val="00441C47"/>
    <w:rsid w:val="004421DC"/>
    <w:rsid w:val="00442BB2"/>
    <w:rsid w:val="00443550"/>
    <w:rsid w:val="004435FF"/>
    <w:rsid w:val="004436BB"/>
    <w:rsid w:val="00443925"/>
    <w:rsid w:val="00443A34"/>
    <w:rsid w:val="004442D3"/>
    <w:rsid w:val="00445979"/>
    <w:rsid w:val="00445BF9"/>
    <w:rsid w:val="00446219"/>
    <w:rsid w:val="0044656D"/>
    <w:rsid w:val="0044670C"/>
    <w:rsid w:val="00446B9E"/>
    <w:rsid w:val="00446F04"/>
    <w:rsid w:val="00447239"/>
    <w:rsid w:val="004472CF"/>
    <w:rsid w:val="0044788C"/>
    <w:rsid w:val="004478F0"/>
    <w:rsid w:val="00447A83"/>
    <w:rsid w:val="00447D28"/>
    <w:rsid w:val="00447DEF"/>
    <w:rsid w:val="0045032A"/>
    <w:rsid w:val="00450659"/>
    <w:rsid w:val="00450719"/>
    <w:rsid w:val="004508C7"/>
    <w:rsid w:val="00450998"/>
    <w:rsid w:val="00451694"/>
    <w:rsid w:val="00452219"/>
    <w:rsid w:val="004523EE"/>
    <w:rsid w:val="00452562"/>
    <w:rsid w:val="00452DD8"/>
    <w:rsid w:val="004535E5"/>
    <w:rsid w:val="00453FDA"/>
    <w:rsid w:val="004541D8"/>
    <w:rsid w:val="00454AC6"/>
    <w:rsid w:val="00454EF9"/>
    <w:rsid w:val="00455FFA"/>
    <w:rsid w:val="00456056"/>
    <w:rsid w:val="004562D8"/>
    <w:rsid w:val="004562F3"/>
    <w:rsid w:val="00456FED"/>
    <w:rsid w:val="004571EF"/>
    <w:rsid w:val="004572BB"/>
    <w:rsid w:val="004576B6"/>
    <w:rsid w:val="00457E27"/>
    <w:rsid w:val="00457E2C"/>
    <w:rsid w:val="004601FC"/>
    <w:rsid w:val="00460435"/>
    <w:rsid w:val="004608CD"/>
    <w:rsid w:val="00460A57"/>
    <w:rsid w:val="004610AA"/>
    <w:rsid w:val="004616CE"/>
    <w:rsid w:val="0046182B"/>
    <w:rsid w:val="00461D15"/>
    <w:rsid w:val="00461DC2"/>
    <w:rsid w:val="004620A3"/>
    <w:rsid w:val="004623D7"/>
    <w:rsid w:val="00462C6E"/>
    <w:rsid w:val="00462D12"/>
    <w:rsid w:val="00463402"/>
    <w:rsid w:val="00463888"/>
    <w:rsid w:val="004639F8"/>
    <w:rsid w:val="00463B85"/>
    <w:rsid w:val="00463DF3"/>
    <w:rsid w:val="004648FD"/>
    <w:rsid w:val="004651CF"/>
    <w:rsid w:val="0046564E"/>
    <w:rsid w:val="0046568C"/>
    <w:rsid w:val="0046576B"/>
    <w:rsid w:val="0046585D"/>
    <w:rsid w:val="00465CFC"/>
    <w:rsid w:val="00465EE8"/>
    <w:rsid w:val="00465F9B"/>
    <w:rsid w:val="004661F5"/>
    <w:rsid w:val="00467268"/>
    <w:rsid w:val="00467715"/>
    <w:rsid w:val="00467728"/>
    <w:rsid w:val="00467C30"/>
    <w:rsid w:val="00467C91"/>
    <w:rsid w:val="00467D4C"/>
    <w:rsid w:val="0047058F"/>
    <w:rsid w:val="0047096D"/>
    <w:rsid w:val="004713E5"/>
    <w:rsid w:val="00471522"/>
    <w:rsid w:val="00471757"/>
    <w:rsid w:val="004729BC"/>
    <w:rsid w:val="00472B6E"/>
    <w:rsid w:val="00472F35"/>
    <w:rsid w:val="00473024"/>
    <w:rsid w:val="004734FF"/>
    <w:rsid w:val="00473650"/>
    <w:rsid w:val="0047375C"/>
    <w:rsid w:val="0047378F"/>
    <w:rsid w:val="004737A9"/>
    <w:rsid w:val="00473E7A"/>
    <w:rsid w:val="004744FD"/>
    <w:rsid w:val="00475036"/>
    <w:rsid w:val="00475178"/>
    <w:rsid w:val="004753B2"/>
    <w:rsid w:val="0047631E"/>
    <w:rsid w:val="0047664E"/>
    <w:rsid w:val="004767C9"/>
    <w:rsid w:val="004769AA"/>
    <w:rsid w:val="00476B0C"/>
    <w:rsid w:val="0047775F"/>
    <w:rsid w:val="0048016A"/>
    <w:rsid w:val="00480397"/>
    <w:rsid w:val="004808BF"/>
    <w:rsid w:val="0048242E"/>
    <w:rsid w:val="00482A49"/>
    <w:rsid w:val="00482EC3"/>
    <w:rsid w:val="00483264"/>
    <w:rsid w:val="0048353C"/>
    <w:rsid w:val="00483AF7"/>
    <w:rsid w:val="00483CC3"/>
    <w:rsid w:val="00484329"/>
    <w:rsid w:val="0048468A"/>
    <w:rsid w:val="00484975"/>
    <w:rsid w:val="00485003"/>
    <w:rsid w:val="00485186"/>
    <w:rsid w:val="004856B0"/>
    <w:rsid w:val="004856C0"/>
    <w:rsid w:val="00486278"/>
    <w:rsid w:val="00486288"/>
    <w:rsid w:val="00486D3F"/>
    <w:rsid w:val="00486D63"/>
    <w:rsid w:val="00486EBA"/>
    <w:rsid w:val="00487653"/>
    <w:rsid w:val="00487EE0"/>
    <w:rsid w:val="00490103"/>
    <w:rsid w:val="00490F32"/>
    <w:rsid w:val="00491157"/>
    <w:rsid w:val="0049118B"/>
    <w:rsid w:val="00491701"/>
    <w:rsid w:val="00491A58"/>
    <w:rsid w:val="00491B1E"/>
    <w:rsid w:val="00491D01"/>
    <w:rsid w:val="00491EC2"/>
    <w:rsid w:val="00492125"/>
    <w:rsid w:val="00492AAD"/>
    <w:rsid w:val="004931D5"/>
    <w:rsid w:val="004934A4"/>
    <w:rsid w:val="00493E99"/>
    <w:rsid w:val="0049408C"/>
    <w:rsid w:val="004947D4"/>
    <w:rsid w:val="00494B9A"/>
    <w:rsid w:val="00494E45"/>
    <w:rsid w:val="00494E73"/>
    <w:rsid w:val="004955A8"/>
    <w:rsid w:val="0049583C"/>
    <w:rsid w:val="0049589C"/>
    <w:rsid w:val="004958EE"/>
    <w:rsid w:val="00495BC6"/>
    <w:rsid w:val="004960F3"/>
    <w:rsid w:val="00496282"/>
    <w:rsid w:val="0049673C"/>
    <w:rsid w:val="004968C6"/>
    <w:rsid w:val="00496B74"/>
    <w:rsid w:val="004971DF"/>
    <w:rsid w:val="0049740A"/>
    <w:rsid w:val="0049741E"/>
    <w:rsid w:val="00497671"/>
    <w:rsid w:val="00497CA1"/>
    <w:rsid w:val="00497FC0"/>
    <w:rsid w:val="004A034D"/>
    <w:rsid w:val="004A1169"/>
    <w:rsid w:val="004A11E5"/>
    <w:rsid w:val="004A15FA"/>
    <w:rsid w:val="004A1887"/>
    <w:rsid w:val="004A1B76"/>
    <w:rsid w:val="004A2112"/>
    <w:rsid w:val="004A2312"/>
    <w:rsid w:val="004A266D"/>
    <w:rsid w:val="004A2EC6"/>
    <w:rsid w:val="004A3ABC"/>
    <w:rsid w:val="004A3C01"/>
    <w:rsid w:val="004A462D"/>
    <w:rsid w:val="004A4B7C"/>
    <w:rsid w:val="004A4E7A"/>
    <w:rsid w:val="004A5033"/>
    <w:rsid w:val="004A5C22"/>
    <w:rsid w:val="004A5D8A"/>
    <w:rsid w:val="004A6353"/>
    <w:rsid w:val="004A6548"/>
    <w:rsid w:val="004A66F8"/>
    <w:rsid w:val="004A6DD2"/>
    <w:rsid w:val="004A7689"/>
    <w:rsid w:val="004A78BD"/>
    <w:rsid w:val="004A7A5D"/>
    <w:rsid w:val="004A7C47"/>
    <w:rsid w:val="004A7F59"/>
    <w:rsid w:val="004B039F"/>
    <w:rsid w:val="004B03AE"/>
    <w:rsid w:val="004B0ADC"/>
    <w:rsid w:val="004B0B33"/>
    <w:rsid w:val="004B0BFE"/>
    <w:rsid w:val="004B1227"/>
    <w:rsid w:val="004B12BC"/>
    <w:rsid w:val="004B132A"/>
    <w:rsid w:val="004B18A2"/>
    <w:rsid w:val="004B1EBB"/>
    <w:rsid w:val="004B203D"/>
    <w:rsid w:val="004B206C"/>
    <w:rsid w:val="004B2363"/>
    <w:rsid w:val="004B253B"/>
    <w:rsid w:val="004B2727"/>
    <w:rsid w:val="004B2961"/>
    <w:rsid w:val="004B367F"/>
    <w:rsid w:val="004B3886"/>
    <w:rsid w:val="004B3B40"/>
    <w:rsid w:val="004B42E3"/>
    <w:rsid w:val="004B47B8"/>
    <w:rsid w:val="004B4D66"/>
    <w:rsid w:val="004B514F"/>
    <w:rsid w:val="004B5316"/>
    <w:rsid w:val="004B5562"/>
    <w:rsid w:val="004B55C9"/>
    <w:rsid w:val="004B5761"/>
    <w:rsid w:val="004B5A41"/>
    <w:rsid w:val="004B5D99"/>
    <w:rsid w:val="004B637E"/>
    <w:rsid w:val="004B6544"/>
    <w:rsid w:val="004B6AC6"/>
    <w:rsid w:val="004B6AE3"/>
    <w:rsid w:val="004C011D"/>
    <w:rsid w:val="004C054D"/>
    <w:rsid w:val="004C079B"/>
    <w:rsid w:val="004C092D"/>
    <w:rsid w:val="004C0F6E"/>
    <w:rsid w:val="004C1045"/>
    <w:rsid w:val="004C110E"/>
    <w:rsid w:val="004C1471"/>
    <w:rsid w:val="004C17B3"/>
    <w:rsid w:val="004C1948"/>
    <w:rsid w:val="004C19B3"/>
    <w:rsid w:val="004C1EFB"/>
    <w:rsid w:val="004C1F1E"/>
    <w:rsid w:val="004C24D7"/>
    <w:rsid w:val="004C2F1D"/>
    <w:rsid w:val="004C320F"/>
    <w:rsid w:val="004C392A"/>
    <w:rsid w:val="004C3980"/>
    <w:rsid w:val="004C4340"/>
    <w:rsid w:val="004C48CF"/>
    <w:rsid w:val="004C4C7A"/>
    <w:rsid w:val="004C4F3F"/>
    <w:rsid w:val="004C505C"/>
    <w:rsid w:val="004C50F3"/>
    <w:rsid w:val="004C51F1"/>
    <w:rsid w:val="004C5541"/>
    <w:rsid w:val="004C5A21"/>
    <w:rsid w:val="004C5F89"/>
    <w:rsid w:val="004C64C0"/>
    <w:rsid w:val="004C64CB"/>
    <w:rsid w:val="004C6579"/>
    <w:rsid w:val="004C6827"/>
    <w:rsid w:val="004C68CF"/>
    <w:rsid w:val="004C69A3"/>
    <w:rsid w:val="004C6F96"/>
    <w:rsid w:val="004C7795"/>
    <w:rsid w:val="004C7B9D"/>
    <w:rsid w:val="004C7C4D"/>
    <w:rsid w:val="004D0D75"/>
    <w:rsid w:val="004D1478"/>
    <w:rsid w:val="004D196D"/>
    <w:rsid w:val="004D20EE"/>
    <w:rsid w:val="004D2183"/>
    <w:rsid w:val="004D21B3"/>
    <w:rsid w:val="004D2608"/>
    <w:rsid w:val="004D26ED"/>
    <w:rsid w:val="004D28C7"/>
    <w:rsid w:val="004D2AD2"/>
    <w:rsid w:val="004D336F"/>
    <w:rsid w:val="004D3A7A"/>
    <w:rsid w:val="004D3D8E"/>
    <w:rsid w:val="004D444F"/>
    <w:rsid w:val="004D44D9"/>
    <w:rsid w:val="004D458E"/>
    <w:rsid w:val="004D4CC5"/>
    <w:rsid w:val="004D4DC1"/>
    <w:rsid w:val="004D4F5F"/>
    <w:rsid w:val="004D50FA"/>
    <w:rsid w:val="004D571B"/>
    <w:rsid w:val="004D5918"/>
    <w:rsid w:val="004D6181"/>
    <w:rsid w:val="004D637D"/>
    <w:rsid w:val="004D650F"/>
    <w:rsid w:val="004D72CF"/>
    <w:rsid w:val="004D77D6"/>
    <w:rsid w:val="004D7A35"/>
    <w:rsid w:val="004E004C"/>
    <w:rsid w:val="004E02A9"/>
    <w:rsid w:val="004E0D80"/>
    <w:rsid w:val="004E1411"/>
    <w:rsid w:val="004E18FB"/>
    <w:rsid w:val="004E25B8"/>
    <w:rsid w:val="004E2CD5"/>
    <w:rsid w:val="004E3848"/>
    <w:rsid w:val="004E388A"/>
    <w:rsid w:val="004E3982"/>
    <w:rsid w:val="004E3A78"/>
    <w:rsid w:val="004E3DB6"/>
    <w:rsid w:val="004E42C4"/>
    <w:rsid w:val="004E4E27"/>
    <w:rsid w:val="004E504B"/>
    <w:rsid w:val="004E5381"/>
    <w:rsid w:val="004E56A1"/>
    <w:rsid w:val="004E5FB8"/>
    <w:rsid w:val="004E6C51"/>
    <w:rsid w:val="004E7E7B"/>
    <w:rsid w:val="004F08B6"/>
    <w:rsid w:val="004F1096"/>
    <w:rsid w:val="004F1324"/>
    <w:rsid w:val="004F18B5"/>
    <w:rsid w:val="004F1E77"/>
    <w:rsid w:val="004F233D"/>
    <w:rsid w:val="004F2B77"/>
    <w:rsid w:val="004F372D"/>
    <w:rsid w:val="004F39A6"/>
    <w:rsid w:val="004F42B3"/>
    <w:rsid w:val="004F43A4"/>
    <w:rsid w:val="004F464B"/>
    <w:rsid w:val="004F46B5"/>
    <w:rsid w:val="004F46F5"/>
    <w:rsid w:val="004F4D36"/>
    <w:rsid w:val="004F4EC8"/>
    <w:rsid w:val="004F507C"/>
    <w:rsid w:val="004F57BB"/>
    <w:rsid w:val="004F5D46"/>
    <w:rsid w:val="004F5E02"/>
    <w:rsid w:val="004F67B6"/>
    <w:rsid w:val="004F697A"/>
    <w:rsid w:val="004F6E5C"/>
    <w:rsid w:val="004F6F4E"/>
    <w:rsid w:val="004F71DA"/>
    <w:rsid w:val="004F72F2"/>
    <w:rsid w:val="004F79B7"/>
    <w:rsid w:val="004F7D14"/>
    <w:rsid w:val="004F7FFB"/>
    <w:rsid w:val="005004B6"/>
    <w:rsid w:val="00500889"/>
    <w:rsid w:val="00500A2D"/>
    <w:rsid w:val="0050142D"/>
    <w:rsid w:val="00501954"/>
    <w:rsid w:val="00501968"/>
    <w:rsid w:val="00502087"/>
    <w:rsid w:val="005020A5"/>
    <w:rsid w:val="00502748"/>
    <w:rsid w:val="005030D7"/>
    <w:rsid w:val="005031E5"/>
    <w:rsid w:val="005036BD"/>
    <w:rsid w:val="00503B0F"/>
    <w:rsid w:val="00503D32"/>
    <w:rsid w:val="00504562"/>
    <w:rsid w:val="00505483"/>
    <w:rsid w:val="0050591A"/>
    <w:rsid w:val="00505EA0"/>
    <w:rsid w:val="00506858"/>
    <w:rsid w:val="005069F9"/>
    <w:rsid w:val="00506C3E"/>
    <w:rsid w:val="00506D0C"/>
    <w:rsid w:val="00507A7F"/>
    <w:rsid w:val="00507FA1"/>
    <w:rsid w:val="0051085B"/>
    <w:rsid w:val="00510DE0"/>
    <w:rsid w:val="00510E73"/>
    <w:rsid w:val="00511247"/>
    <w:rsid w:val="005112DA"/>
    <w:rsid w:val="00511897"/>
    <w:rsid w:val="00511B7C"/>
    <w:rsid w:val="0051253B"/>
    <w:rsid w:val="00512600"/>
    <w:rsid w:val="0051296A"/>
    <w:rsid w:val="00512BA4"/>
    <w:rsid w:val="00512EB2"/>
    <w:rsid w:val="005134B2"/>
    <w:rsid w:val="00514083"/>
    <w:rsid w:val="005144AB"/>
    <w:rsid w:val="00514C9D"/>
    <w:rsid w:val="00514CD9"/>
    <w:rsid w:val="00514CF8"/>
    <w:rsid w:val="00514E99"/>
    <w:rsid w:val="00514F29"/>
    <w:rsid w:val="00514F55"/>
    <w:rsid w:val="005155AA"/>
    <w:rsid w:val="00515606"/>
    <w:rsid w:val="00515A9E"/>
    <w:rsid w:val="00515C6C"/>
    <w:rsid w:val="005167B5"/>
    <w:rsid w:val="005169DB"/>
    <w:rsid w:val="00516C99"/>
    <w:rsid w:val="00517617"/>
    <w:rsid w:val="00517A36"/>
    <w:rsid w:val="00517F21"/>
    <w:rsid w:val="0052047F"/>
    <w:rsid w:val="00520A2F"/>
    <w:rsid w:val="00520BDC"/>
    <w:rsid w:val="00521AEF"/>
    <w:rsid w:val="00522283"/>
    <w:rsid w:val="0052240E"/>
    <w:rsid w:val="00522C37"/>
    <w:rsid w:val="00522EBC"/>
    <w:rsid w:val="00523331"/>
    <w:rsid w:val="00523362"/>
    <w:rsid w:val="005236A2"/>
    <w:rsid w:val="00523781"/>
    <w:rsid w:val="00523CCD"/>
    <w:rsid w:val="005246C5"/>
    <w:rsid w:val="00524782"/>
    <w:rsid w:val="00524A2F"/>
    <w:rsid w:val="00524EEA"/>
    <w:rsid w:val="005254EC"/>
    <w:rsid w:val="00525646"/>
    <w:rsid w:val="00525723"/>
    <w:rsid w:val="00525B78"/>
    <w:rsid w:val="00525DCB"/>
    <w:rsid w:val="00525F1A"/>
    <w:rsid w:val="0052608A"/>
    <w:rsid w:val="005264F2"/>
    <w:rsid w:val="0052680D"/>
    <w:rsid w:val="00526E41"/>
    <w:rsid w:val="0052720A"/>
    <w:rsid w:val="0052791C"/>
    <w:rsid w:val="00527B5D"/>
    <w:rsid w:val="005301CA"/>
    <w:rsid w:val="0053069E"/>
    <w:rsid w:val="00530AB3"/>
    <w:rsid w:val="00531204"/>
    <w:rsid w:val="0053121F"/>
    <w:rsid w:val="00531327"/>
    <w:rsid w:val="00531949"/>
    <w:rsid w:val="00531EDC"/>
    <w:rsid w:val="005321ED"/>
    <w:rsid w:val="0053228E"/>
    <w:rsid w:val="005322E3"/>
    <w:rsid w:val="0053286F"/>
    <w:rsid w:val="0053369F"/>
    <w:rsid w:val="005336F8"/>
    <w:rsid w:val="00533AD8"/>
    <w:rsid w:val="005341FD"/>
    <w:rsid w:val="00534D1D"/>
    <w:rsid w:val="00534D90"/>
    <w:rsid w:val="00534F1A"/>
    <w:rsid w:val="0053549C"/>
    <w:rsid w:val="005355A0"/>
    <w:rsid w:val="005359DD"/>
    <w:rsid w:val="00535A5D"/>
    <w:rsid w:val="00535F6B"/>
    <w:rsid w:val="00536249"/>
    <w:rsid w:val="005368D3"/>
    <w:rsid w:val="005375CC"/>
    <w:rsid w:val="00537851"/>
    <w:rsid w:val="0054005E"/>
    <w:rsid w:val="005401EC"/>
    <w:rsid w:val="005404CE"/>
    <w:rsid w:val="00540824"/>
    <w:rsid w:val="005413A9"/>
    <w:rsid w:val="005413D1"/>
    <w:rsid w:val="00541400"/>
    <w:rsid w:val="00541996"/>
    <w:rsid w:val="00541D65"/>
    <w:rsid w:val="00542165"/>
    <w:rsid w:val="0054262C"/>
    <w:rsid w:val="00542C1C"/>
    <w:rsid w:val="00543475"/>
    <w:rsid w:val="00543CA3"/>
    <w:rsid w:val="00543E07"/>
    <w:rsid w:val="00544974"/>
    <w:rsid w:val="00545D94"/>
    <w:rsid w:val="00545F8B"/>
    <w:rsid w:val="00546654"/>
    <w:rsid w:val="00546789"/>
    <w:rsid w:val="00546D55"/>
    <w:rsid w:val="00546F60"/>
    <w:rsid w:val="00546FB9"/>
    <w:rsid w:val="005472F8"/>
    <w:rsid w:val="0054775C"/>
    <w:rsid w:val="005478E3"/>
    <w:rsid w:val="005502D9"/>
    <w:rsid w:val="005504F1"/>
    <w:rsid w:val="005506FC"/>
    <w:rsid w:val="005522B3"/>
    <w:rsid w:val="005523FA"/>
    <w:rsid w:val="00552B5C"/>
    <w:rsid w:val="00552DFC"/>
    <w:rsid w:val="00553020"/>
    <w:rsid w:val="0055319B"/>
    <w:rsid w:val="0055369B"/>
    <w:rsid w:val="00553BE2"/>
    <w:rsid w:val="00553E83"/>
    <w:rsid w:val="0055411B"/>
    <w:rsid w:val="00554333"/>
    <w:rsid w:val="00554A11"/>
    <w:rsid w:val="00554DFA"/>
    <w:rsid w:val="00554E48"/>
    <w:rsid w:val="005551BF"/>
    <w:rsid w:val="00555263"/>
    <w:rsid w:val="00555639"/>
    <w:rsid w:val="00555CCE"/>
    <w:rsid w:val="0055652B"/>
    <w:rsid w:val="00556D2F"/>
    <w:rsid w:val="0055705E"/>
    <w:rsid w:val="005576C0"/>
    <w:rsid w:val="00557C58"/>
    <w:rsid w:val="00557D5C"/>
    <w:rsid w:val="005600E0"/>
    <w:rsid w:val="005606B2"/>
    <w:rsid w:val="00561840"/>
    <w:rsid w:val="00561A2F"/>
    <w:rsid w:val="005626A6"/>
    <w:rsid w:val="005627A1"/>
    <w:rsid w:val="00562915"/>
    <w:rsid w:val="00562C8C"/>
    <w:rsid w:val="00562CB4"/>
    <w:rsid w:val="00563563"/>
    <w:rsid w:val="00563F55"/>
    <w:rsid w:val="005640FD"/>
    <w:rsid w:val="005644EE"/>
    <w:rsid w:val="00564611"/>
    <w:rsid w:val="00564C5D"/>
    <w:rsid w:val="00564EB3"/>
    <w:rsid w:val="00564FBE"/>
    <w:rsid w:val="00565493"/>
    <w:rsid w:val="005657C4"/>
    <w:rsid w:val="0056593D"/>
    <w:rsid w:val="005659BB"/>
    <w:rsid w:val="00565A94"/>
    <w:rsid w:val="00565F1F"/>
    <w:rsid w:val="00566911"/>
    <w:rsid w:val="005673B0"/>
    <w:rsid w:val="005673E0"/>
    <w:rsid w:val="00567646"/>
    <w:rsid w:val="005676E7"/>
    <w:rsid w:val="00567EF0"/>
    <w:rsid w:val="005700ED"/>
    <w:rsid w:val="005706BB"/>
    <w:rsid w:val="0057074E"/>
    <w:rsid w:val="00570BA8"/>
    <w:rsid w:val="00570E4A"/>
    <w:rsid w:val="00571C4D"/>
    <w:rsid w:val="0057240D"/>
    <w:rsid w:val="005729E0"/>
    <w:rsid w:val="005735E5"/>
    <w:rsid w:val="0057392A"/>
    <w:rsid w:val="00573DBD"/>
    <w:rsid w:val="00574257"/>
    <w:rsid w:val="00574CA4"/>
    <w:rsid w:val="00574D4E"/>
    <w:rsid w:val="00575682"/>
    <w:rsid w:val="00575988"/>
    <w:rsid w:val="00575F7C"/>
    <w:rsid w:val="00576531"/>
    <w:rsid w:val="00576645"/>
    <w:rsid w:val="0057676B"/>
    <w:rsid w:val="00576895"/>
    <w:rsid w:val="00576A0E"/>
    <w:rsid w:val="00577628"/>
    <w:rsid w:val="0057770A"/>
    <w:rsid w:val="005777BD"/>
    <w:rsid w:val="00577B53"/>
    <w:rsid w:val="00577CE5"/>
    <w:rsid w:val="00580843"/>
    <w:rsid w:val="00581D25"/>
    <w:rsid w:val="00581E0B"/>
    <w:rsid w:val="00581F46"/>
    <w:rsid w:val="0058261A"/>
    <w:rsid w:val="00583378"/>
    <w:rsid w:val="005833AC"/>
    <w:rsid w:val="0058347B"/>
    <w:rsid w:val="00583AAC"/>
    <w:rsid w:val="00583B6C"/>
    <w:rsid w:val="00583D40"/>
    <w:rsid w:val="00584600"/>
    <w:rsid w:val="00584A03"/>
    <w:rsid w:val="00584AB8"/>
    <w:rsid w:val="00584B07"/>
    <w:rsid w:val="00585340"/>
    <w:rsid w:val="00585465"/>
    <w:rsid w:val="0058546C"/>
    <w:rsid w:val="00585C23"/>
    <w:rsid w:val="00585E2E"/>
    <w:rsid w:val="00585E95"/>
    <w:rsid w:val="005864B9"/>
    <w:rsid w:val="00586C8D"/>
    <w:rsid w:val="00587354"/>
    <w:rsid w:val="0059041A"/>
    <w:rsid w:val="005908D2"/>
    <w:rsid w:val="00591108"/>
    <w:rsid w:val="0059157D"/>
    <w:rsid w:val="005917F4"/>
    <w:rsid w:val="00591BFA"/>
    <w:rsid w:val="00591CCA"/>
    <w:rsid w:val="00592289"/>
    <w:rsid w:val="00592516"/>
    <w:rsid w:val="00592C0F"/>
    <w:rsid w:val="00593116"/>
    <w:rsid w:val="00593263"/>
    <w:rsid w:val="00593792"/>
    <w:rsid w:val="005937E8"/>
    <w:rsid w:val="00593A1E"/>
    <w:rsid w:val="00594420"/>
    <w:rsid w:val="00594816"/>
    <w:rsid w:val="005949BF"/>
    <w:rsid w:val="005951CC"/>
    <w:rsid w:val="00595382"/>
    <w:rsid w:val="005954F0"/>
    <w:rsid w:val="0059586C"/>
    <w:rsid w:val="0059592C"/>
    <w:rsid w:val="00595AC7"/>
    <w:rsid w:val="00595C27"/>
    <w:rsid w:val="005961EC"/>
    <w:rsid w:val="00596388"/>
    <w:rsid w:val="00596E39"/>
    <w:rsid w:val="00596F3C"/>
    <w:rsid w:val="00596FA8"/>
    <w:rsid w:val="0059721F"/>
    <w:rsid w:val="005976CA"/>
    <w:rsid w:val="005977DA"/>
    <w:rsid w:val="005A0164"/>
    <w:rsid w:val="005A040E"/>
    <w:rsid w:val="005A07A8"/>
    <w:rsid w:val="005A083B"/>
    <w:rsid w:val="005A0C30"/>
    <w:rsid w:val="005A101B"/>
    <w:rsid w:val="005A1494"/>
    <w:rsid w:val="005A1CA0"/>
    <w:rsid w:val="005A28AF"/>
    <w:rsid w:val="005A2D7C"/>
    <w:rsid w:val="005A3824"/>
    <w:rsid w:val="005A38B4"/>
    <w:rsid w:val="005A3A7B"/>
    <w:rsid w:val="005A3D53"/>
    <w:rsid w:val="005A3E5F"/>
    <w:rsid w:val="005A40FE"/>
    <w:rsid w:val="005A41DF"/>
    <w:rsid w:val="005A45C8"/>
    <w:rsid w:val="005A5324"/>
    <w:rsid w:val="005A60AF"/>
    <w:rsid w:val="005A6455"/>
    <w:rsid w:val="005A6965"/>
    <w:rsid w:val="005A6C9A"/>
    <w:rsid w:val="005A7329"/>
    <w:rsid w:val="005A737F"/>
    <w:rsid w:val="005A75CA"/>
    <w:rsid w:val="005A7860"/>
    <w:rsid w:val="005B0B57"/>
    <w:rsid w:val="005B0F08"/>
    <w:rsid w:val="005B1020"/>
    <w:rsid w:val="005B11CB"/>
    <w:rsid w:val="005B1616"/>
    <w:rsid w:val="005B16E7"/>
    <w:rsid w:val="005B1938"/>
    <w:rsid w:val="005B1A02"/>
    <w:rsid w:val="005B1A53"/>
    <w:rsid w:val="005B1D4F"/>
    <w:rsid w:val="005B1D7F"/>
    <w:rsid w:val="005B1E57"/>
    <w:rsid w:val="005B21C7"/>
    <w:rsid w:val="005B24D7"/>
    <w:rsid w:val="005B25E0"/>
    <w:rsid w:val="005B2620"/>
    <w:rsid w:val="005B2E57"/>
    <w:rsid w:val="005B34E9"/>
    <w:rsid w:val="005B36D1"/>
    <w:rsid w:val="005B372F"/>
    <w:rsid w:val="005B377E"/>
    <w:rsid w:val="005B38A4"/>
    <w:rsid w:val="005B3CEC"/>
    <w:rsid w:val="005B3D45"/>
    <w:rsid w:val="005B3EED"/>
    <w:rsid w:val="005B3FF4"/>
    <w:rsid w:val="005B4014"/>
    <w:rsid w:val="005B45CE"/>
    <w:rsid w:val="005B4AA7"/>
    <w:rsid w:val="005B4EBC"/>
    <w:rsid w:val="005B520E"/>
    <w:rsid w:val="005B5E0C"/>
    <w:rsid w:val="005B6105"/>
    <w:rsid w:val="005B640E"/>
    <w:rsid w:val="005B6443"/>
    <w:rsid w:val="005B66B6"/>
    <w:rsid w:val="005B6D28"/>
    <w:rsid w:val="005B6E01"/>
    <w:rsid w:val="005B7489"/>
    <w:rsid w:val="005B77C8"/>
    <w:rsid w:val="005B7C52"/>
    <w:rsid w:val="005B7DE6"/>
    <w:rsid w:val="005C021A"/>
    <w:rsid w:val="005C066E"/>
    <w:rsid w:val="005C115B"/>
    <w:rsid w:val="005C1835"/>
    <w:rsid w:val="005C198D"/>
    <w:rsid w:val="005C2524"/>
    <w:rsid w:val="005C26B8"/>
    <w:rsid w:val="005C2D5A"/>
    <w:rsid w:val="005C2F6B"/>
    <w:rsid w:val="005C3144"/>
    <w:rsid w:val="005C3614"/>
    <w:rsid w:val="005C3873"/>
    <w:rsid w:val="005C3981"/>
    <w:rsid w:val="005C3A27"/>
    <w:rsid w:val="005C3AD1"/>
    <w:rsid w:val="005C3C7C"/>
    <w:rsid w:val="005C459E"/>
    <w:rsid w:val="005C46C7"/>
    <w:rsid w:val="005C493A"/>
    <w:rsid w:val="005C4ADB"/>
    <w:rsid w:val="005C4B94"/>
    <w:rsid w:val="005C58DD"/>
    <w:rsid w:val="005C5D3B"/>
    <w:rsid w:val="005C60F2"/>
    <w:rsid w:val="005C6236"/>
    <w:rsid w:val="005C680D"/>
    <w:rsid w:val="005C6AD2"/>
    <w:rsid w:val="005C6E29"/>
    <w:rsid w:val="005C6FD9"/>
    <w:rsid w:val="005C729C"/>
    <w:rsid w:val="005C72E2"/>
    <w:rsid w:val="005C74B0"/>
    <w:rsid w:val="005C7543"/>
    <w:rsid w:val="005C7759"/>
    <w:rsid w:val="005C7B89"/>
    <w:rsid w:val="005C7D02"/>
    <w:rsid w:val="005D046E"/>
    <w:rsid w:val="005D0573"/>
    <w:rsid w:val="005D05D6"/>
    <w:rsid w:val="005D0E8C"/>
    <w:rsid w:val="005D10A8"/>
    <w:rsid w:val="005D12D7"/>
    <w:rsid w:val="005D1547"/>
    <w:rsid w:val="005D21E8"/>
    <w:rsid w:val="005D21EC"/>
    <w:rsid w:val="005D2429"/>
    <w:rsid w:val="005D24AC"/>
    <w:rsid w:val="005D27A3"/>
    <w:rsid w:val="005D27D3"/>
    <w:rsid w:val="005D2B0A"/>
    <w:rsid w:val="005D2F21"/>
    <w:rsid w:val="005D2FF4"/>
    <w:rsid w:val="005D30D2"/>
    <w:rsid w:val="005D3B4C"/>
    <w:rsid w:val="005D3D44"/>
    <w:rsid w:val="005D3EE7"/>
    <w:rsid w:val="005D4155"/>
    <w:rsid w:val="005D41B3"/>
    <w:rsid w:val="005D41B4"/>
    <w:rsid w:val="005D486F"/>
    <w:rsid w:val="005D49C4"/>
    <w:rsid w:val="005D4D3D"/>
    <w:rsid w:val="005D5081"/>
    <w:rsid w:val="005D5917"/>
    <w:rsid w:val="005D5A5B"/>
    <w:rsid w:val="005D6579"/>
    <w:rsid w:val="005D6B91"/>
    <w:rsid w:val="005D7059"/>
    <w:rsid w:val="005D714E"/>
    <w:rsid w:val="005D79A6"/>
    <w:rsid w:val="005E0543"/>
    <w:rsid w:val="005E0686"/>
    <w:rsid w:val="005E163E"/>
    <w:rsid w:val="005E1A42"/>
    <w:rsid w:val="005E1E77"/>
    <w:rsid w:val="005E1F01"/>
    <w:rsid w:val="005E1F1F"/>
    <w:rsid w:val="005E250A"/>
    <w:rsid w:val="005E2AB8"/>
    <w:rsid w:val="005E3A44"/>
    <w:rsid w:val="005E3B89"/>
    <w:rsid w:val="005E41A2"/>
    <w:rsid w:val="005E46DF"/>
    <w:rsid w:val="005E48AE"/>
    <w:rsid w:val="005E4AD2"/>
    <w:rsid w:val="005E4B14"/>
    <w:rsid w:val="005E4E03"/>
    <w:rsid w:val="005E6457"/>
    <w:rsid w:val="005E6CA3"/>
    <w:rsid w:val="005E6FA5"/>
    <w:rsid w:val="005E74BA"/>
    <w:rsid w:val="005E7658"/>
    <w:rsid w:val="005E79D1"/>
    <w:rsid w:val="005E7AD0"/>
    <w:rsid w:val="005E7B09"/>
    <w:rsid w:val="005E7ED9"/>
    <w:rsid w:val="005F0155"/>
    <w:rsid w:val="005F0276"/>
    <w:rsid w:val="005F0704"/>
    <w:rsid w:val="005F1017"/>
    <w:rsid w:val="005F118A"/>
    <w:rsid w:val="005F197A"/>
    <w:rsid w:val="005F1FC7"/>
    <w:rsid w:val="005F2267"/>
    <w:rsid w:val="005F28D5"/>
    <w:rsid w:val="005F2EA5"/>
    <w:rsid w:val="005F3404"/>
    <w:rsid w:val="005F345B"/>
    <w:rsid w:val="005F4C9F"/>
    <w:rsid w:val="005F50A3"/>
    <w:rsid w:val="005F5DE3"/>
    <w:rsid w:val="005F6148"/>
    <w:rsid w:val="005F64BB"/>
    <w:rsid w:val="005F65EF"/>
    <w:rsid w:val="005F67B1"/>
    <w:rsid w:val="005F6862"/>
    <w:rsid w:val="005F6AE6"/>
    <w:rsid w:val="005F7EBE"/>
    <w:rsid w:val="00600A16"/>
    <w:rsid w:val="00600ADF"/>
    <w:rsid w:val="00600EEB"/>
    <w:rsid w:val="00602144"/>
    <w:rsid w:val="00602763"/>
    <w:rsid w:val="006027EF"/>
    <w:rsid w:val="006030B2"/>
    <w:rsid w:val="00603CCD"/>
    <w:rsid w:val="00603E55"/>
    <w:rsid w:val="00604023"/>
    <w:rsid w:val="00604274"/>
    <w:rsid w:val="006042B5"/>
    <w:rsid w:val="0060450C"/>
    <w:rsid w:val="00604B13"/>
    <w:rsid w:val="00604B3D"/>
    <w:rsid w:val="00605203"/>
    <w:rsid w:val="00605CC1"/>
    <w:rsid w:val="00605CCC"/>
    <w:rsid w:val="00605DA7"/>
    <w:rsid w:val="00605ED0"/>
    <w:rsid w:val="00606165"/>
    <w:rsid w:val="00606A4B"/>
    <w:rsid w:val="00606AB1"/>
    <w:rsid w:val="00606DC4"/>
    <w:rsid w:val="0060728A"/>
    <w:rsid w:val="006074D4"/>
    <w:rsid w:val="006077ED"/>
    <w:rsid w:val="00610158"/>
    <w:rsid w:val="006102B4"/>
    <w:rsid w:val="0061034B"/>
    <w:rsid w:val="00610A50"/>
    <w:rsid w:val="0061107E"/>
    <w:rsid w:val="00611865"/>
    <w:rsid w:val="0061196A"/>
    <w:rsid w:val="00612027"/>
    <w:rsid w:val="006124E3"/>
    <w:rsid w:val="0061259C"/>
    <w:rsid w:val="00612A30"/>
    <w:rsid w:val="00613853"/>
    <w:rsid w:val="00613CEF"/>
    <w:rsid w:val="0061422E"/>
    <w:rsid w:val="0061434E"/>
    <w:rsid w:val="0061518F"/>
    <w:rsid w:val="00615347"/>
    <w:rsid w:val="006155EC"/>
    <w:rsid w:val="00615695"/>
    <w:rsid w:val="00615B7A"/>
    <w:rsid w:val="00616274"/>
    <w:rsid w:val="00616631"/>
    <w:rsid w:val="00616793"/>
    <w:rsid w:val="00616CFE"/>
    <w:rsid w:val="006173EB"/>
    <w:rsid w:val="00617436"/>
    <w:rsid w:val="006177F8"/>
    <w:rsid w:val="0061796B"/>
    <w:rsid w:val="00620017"/>
    <w:rsid w:val="006201A3"/>
    <w:rsid w:val="0062087A"/>
    <w:rsid w:val="00620DC5"/>
    <w:rsid w:val="00621232"/>
    <w:rsid w:val="0062154F"/>
    <w:rsid w:val="006218CB"/>
    <w:rsid w:val="00621908"/>
    <w:rsid w:val="00621EE3"/>
    <w:rsid w:val="00621F65"/>
    <w:rsid w:val="00622018"/>
    <w:rsid w:val="006220D1"/>
    <w:rsid w:val="00622639"/>
    <w:rsid w:val="0062273A"/>
    <w:rsid w:val="00622A89"/>
    <w:rsid w:val="00622DE7"/>
    <w:rsid w:val="00622FC4"/>
    <w:rsid w:val="00623123"/>
    <w:rsid w:val="0062331F"/>
    <w:rsid w:val="00623C2F"/>
    <w:rsid w:val="00623E3D"/>
    <w:rsid w:val="006243EB"/>
    <w:rsid w:val="006246A3"/>
    <w:rsid w:val="00624E0E"/>
    <w:rsid w:val="00624E1C"/>
    <w:rsid w:val="00624E3E"/>
    <w:rsid w:val="00624EE1"/>
    <w:rsid w:val="0062501A"/>
    <w:rsid w:val="006251F5"/>
    <w:rsid w:val="006256AE"/>
    <w:rsid w:val="00626198"/>
    <w:rsid w:val="006264D9"/>
    <w:rsid w:val="006266B5"/>
    <w:rsid w:val="0062670A"/>
    <w:rsid w:val="006268C6"/>
    <w:rsid w:val="00626DE9"/>
    <w:rsid w:val="00626FB0"/>
    <w:rsid w:val="006274E1"/>
    <w:rsid w:val="00630212"/>
    <w:rsid w:val="006308FC"/>
    <w:rsid w:val="00630A6A"/>
    <w:rsid w:val="00630DD8"/>
    <w:rsid w:val="00630E71"/>
    <w:rsid w:val="00631061"/>
    <w:rsid w:val="00631616"/>
    <w:rsid w:val="006316CB"/>
    <w:rsid w:val="00631BC4"/>
    <w:rsid w:val="00631D47"/>
    <w:rsid w:val="00631F28"/>
    <w:rsid w:val="00632150"/>
    <w:rsid w:val="00632CA1"/>
    <w:rsid w:val="00633EAE"/>
    <w:rsid w:val="00633FD4"/>
    <w:rsid w:val="0063420E"/>
    <w:rsid w:val="00634EAA"/>
    <w:rsid w:val="006353F9"/>
    <w:rsid w:val="0063625A"/>
    <w:rsid w:val="0063692D"/>
    <w:rsid w:val="0063699E"/>
    <w:rsid w:val="00637456"/>
    <w:rsid w:val="006379C4"/>
    <w:rsid w:val="00637AA2"/>
    <w:rsid w:val="00637C63"/>
    <w:rsid w:val="00637DE1"/>
    <w:rsid w:val="00640807"/>
    <w:rsid w:val="0064174C"/>
    <w:rsid w:val="00641FCC"/>
    <w:rsid w:val="00642079"/>
    <w:rsid w:val="006420EF"/>
    <w:rsid w:val="00642286"/>
    <w:rsid w:val="00642801"/>
    <w:rsid w:val="006429A8"/>
    <w:rsid w:val="00642AF6"/>
    <w:rsid w:val="00642DC3"/>
    <w:rsid w:val="00642ED3"/>
    <w:rsid w:val="006437FA"/>
    <w:rsid w:val="00643D03"/>
    <w:rsid w:val="0064538A"/>
    <w:rsid w:val="006453B0"/>
    <w:rsid w:val="0064585A"/>
    <w:rsid w:val="00645D51"/>
    <w:rsid w:val="00646369"/>
    <w:rsid w:val="00646924"/>
    <w:rsid w:val="006469FA"/>
    <w:rsid w:val="00646AD5"/>
    <w:rsid w:val="00646D3B"/>
    <w:rsid w:val="00646F6B"/>
    <w:rsid w:val="00647333"/>
    <w:rsid w:val="006477FA"/>
    <w:rsid w:val="006479C3"/>
    <w:rsid w:val="00647A6C"/>
    <w:rsid w:val="00647DA7"/>
    <w:rsid w:val="00647DBC"/>
    <w:rsid w:val="006507CA"/>
    <w:rsid w:val="00650FD7"/>
    <w:rsid w:val="006510CD"/>
    <w:rsid w:val="00651E00"/>
    <w:rsid w:val="00652249"/>
    <w:rsid w:val="006527C5"/>
    <w:rsid w:val="00653184"/>
    <w:rsid w:val="00653196"/>
    <w:rsid w:val="0065352B"/>
    <w:rsid w:val="006535CB"/>
    <w:rsid w:val="00653A42"/>
    <w:rsid w:val="00654007"/>
    <w:rsid w:val="00654900"/>
    <w:rsid w:val="00654E64"/>
    <w:rsid w:val="00655139"/>
    <w:rsid w:val="00655172"/>
    <w:rsid w:val="00655427"/>
    <w:rsid w:val="006554AB"/>
    <w:rsid w:val="006559B8"/>
    <w:rsid w:val="00655D06"/>
    <w:rsid w:val="006569BB"/>
    <w:rsid w:val="00656DCB"/>
    <w:rsid w:val="00656E9B"/>
    <w:rsid w:val="00657019"/>
    <w:rsid w:val="00657715"/>
    <w:rsid w:val="00657B87"/>
    <w:rsid w:val="0066007A"/>
    <w:rsid w:val="006608AF"/>
    <w:rsid w:val="0066137C"/>
    <w:rsid w:val="00661DC8"/>
    <w:rsid w:val="00662017"/>
    <w:rsid w:val="0066222F"/>
    <w:rsid w:val="00662913"/>
    <w:rsid w:val="00662F7E"/>
    <w:rsid w:val="00663338"/>
    <w:rsid w:val="006634A3"/>
    <w:rsid w:val="006635E5"/>
    <w:rsid w:val="00663FEE"/>
    <w:rsid w:val="0066426B"/>
    <w:rsid w:val="00664808"/>
    <w:rsid w:val="00664813"/>
    <w:rsid w:val="006648B2"/>
    <w:rsid w:val="00664E63"/>
    <w:rsid w:val="0066529E"/>
    <w:rsid w:val="006656F1"/>
    <w:rsid w:val="00665BE4"/>
    <w:rsid w:val="00665F7F"/>
    <w:rsid w:val="0066601E"/>
    <w:rsid w:val="00666375"/>
    <w:rsid w:val="0066659F"/>
    <w:rsid w:val="00666781"/>
    <w:rsid w:val="006669C3"/>
    <w:rsid w:val="00666CC6"/>
    <w:rsid w:val="00666E61"/>
    <w:rsid w:val="00667753"/>
    <w:rsid w:val="00667A51"/>
    <w:rsid w:val="00667BDC"/>
    <w:rsid w:val="006700CB"/>
    <w:rsid w:val="006705ED"/>
    <w:rsid w:val="00670647"/>
    <w:rsid w:val="006707E4"/>
    <w:rsid w:val="00671CB1"/>
    <w:rsid w:val="00671D9A"/>
    <w:rsid w:val="0067234D"/>
    <w:rsid w:val="0067247D"/>
    <w:rsid w:val="0067324D"/>
    <w:rsid w:val="0067355D"/>
    <w:rsid w:val="00673A28"/>
    <w:rsid w:val="00673DE7"/>
    <w:rsid w:val="0067412D"/>
    <w:rsid w:val="0067468A"/>
    <w:rsid w:val="00674773"/>
    <w:rsid w:val="006750C6"/>
    <w:rsid w:val="00675515"/>
    <w:rsid w:val="006755CD"/>
    <w:rsid w:val="00675858"/>
    <w:rsid w:val="00675A31"/>
    <w:rsid w:val="00676C70"/>
    <w:rsid w:val="0067746B"/>
    <w:rsid w:val="006776DA"/>
    <w:rsid w:val="00677F59"/>
    <w:rsid w:val="006802CD"/>
    <w:rsid w:val="006806C0"/>
    <w:rsid w:val="0068086B"/>
    <w:rsid w:val="00680C3F"/>
    <w:rsid w:val="00680CC8"/>
    <w:rsid w:val="00680FB3"/>
    <w:rsid w:val="006815B5"/>
    <w:rsid w:val="00681C3F"/>
    <w:rsid w:val="00681DBA"/>
    <w:rsid w:val="00682101"/>
    <w:rsid w:val="006825C0"/>
    <w:rsid w:val="00682D9A"/>
    <w:rsid w:val="00682DB9"/>
    <w:rsid w:val="00682FA2"/>
    <w:rsid w:val="006832F6"/>
    <w:rsid w:val="0068378D"/>
    <w:rsid w:val="006837BE"/>
    <w:rsid w:val="00683DE9"/>
    <w:rsid w:val="00683F83"/>
    <w:rsid w:val="00683FB5"/>
    <w:rsid w:val="00683FEF"/>
    <w:rsid w:val="00684872"/>
    <w:rsid w:val="00684941"/>
    <w:rsid w:val="00684C21"/>
    <w:rsid w:val="00684CF3"/>
    <w:rsid w:val="00685461"/>
    <w:rsid w:val="0068562C"/>
    <w:rsid w:val="00685926"/>
    <w:rsid w:val="00686162"/>
    <w:rsid w:val="006864F2"/>
    <w:rsid w:val="0068660E"/>
    <w:rsid w:val="00686DAB"/>
    <w:rsid w:val="00687159"/>
    <w:rsid w:val="00687160"/>
    <w:rsid w:val="00687A8C"/>
    <w:rsid w:val="00687B2F"/>
    <w:rsid w:val="00687F85"/>
    <w:rsid w:val="00690CA8"/>
    <w:rsid w:val="00691858"/>
    <w:rsid w:val="006920A0"/>
    <w:rsid w:val="006924CE"/>
    <w:rsid w:val="0069275F"/>
    <w:rsid w:val="00692F78"/>
    <w:rsid w:val="00693435"/>
    <w:rsid w:val="006935C8"/>
    <w:rsid w:val="006938C5"/>
    <w:rsid w:val="00693FD5"/>
    <w:rsid w:val="0069477B"/>
    <w:rsid w:val="006948F9"/>
    <w:rsid w:val="00694B37"/>
    <w:rsid w:val="00694B58"/>
    <w:rsid w:val="00694CFA"/>
    <w:rsid w:val="00694D95"/>
    <w:rsid w:val="00695377"/>
    <w:rsid w:val="00695C8A"/>
    <w:rsid w:val="00695CF7"/>
    <w:rsid w:val="00695F3F"/>
    <w:rsid w:val="006962CC"/>
    <w:rsid w:val="00696951"/>
    <w:rsid w:val="00696FFF"/>
    <w:rsid w:val="00697224"/>
    <w:rsid w:val="0069741A"/>
    <w:rsid w:val="00697494"/>
    <w:rsid w:val="00697A96"/>
    <w:rsid w:val="006A037D"/>
    <w:rsid w:val="006A0416"/>
    <w:rsid w:val="006A0424"/>
    <w:rsid w:val="006A10D9"/>
    <w:rsid w:val="006A1C6B"/>
    <w:rsid w:val="006A1F03"/>
    <w:rsid w:val="006A221E"/>
    <w:rsid w:val="006A225C"/>
    <w:rsid w:val="006A25DF"/>
    <w:rsid w:val="006A2B2C"/>
    <w:rsid w:val="006A2D9C"/>
    <w:rsid w:val="006A385F"/>
    <w:rsid w:val="006A3B8C"/>
    <w:rsid w:val="006A3D83"/>
    <w:rsid w:val="006A3FAE"/>
    <w:rsid w:val="006A4169"/>
    <w:rsid w:val="006A41BC"/>
    <w:rsid w:val="006A429E"/>
    <w:rsid w:val="006A437C"/>
    <w:rsid w:val="006A4391"/>
    <w:rsid w:val="006A4711"/>
    <w:rsid w:val="006A4937"/>
    <w:rsid w:val="006A4A8B"/>
    <w:rsid w:val="006A4AD7"/>
    <w:rsid w:val="006A4B4C"/>
    <w:rsid w:val="006A4E87"/>
    <w:rsid w:val="006A51BA"/>
    <w:rsid w:val="006A5425"/>
    <w:rsid w:val="006A5969"/>
    <w:rsid w:val="006A5BE6"/>
    <w:rsid w:val="006A5C9A"/>
    <w:rsid w:val="006A5CEB"/>
    <w:rsid w:val="006A5EA5"/>
    <w:rsid w:val="006A68D6"/>
    <w:rsid w:val="006A696E"/>
    <w:rsid w:val="006A69CF"/>
    <w:rsid w:val="006A6B14"/>
    <w:rsid w:val="006A6CA4"/>
    <w:rsid w:val="006A6D1F"/>
    <w:rsid w:val="006A7042"/>
    <w:rsid w:val="006A719F"/>
    <w:rsid w:val="006A71A1"/>
    <w:rsid w:val="006A74A8"/>
    <w:rsid w:val="006A75E6"/>
    <w:rsid w:val="006A76A6"/>
    <w:rsid w:val="006A77FE"/>
    <w:rsid w:val="006A7B49"/>
    <w:rsid w:val="006A7BE6"/>
    <w:rsid w:val="006A7D5C"/>
    <w:rsid w:val="006B28AA"/>
    <w:rsid w:val="006B3161"/>
    <w:rsid w:val="006B35E3"/>
    <w:rsid w:val="006B39E1"/>
    <w:rsid w:val="006B39E7"/>
    <w:rsid w:val="006B3C18"/>
    <w:rsid w:val="006B3C6A"/>
    <w:rsid w:val="006B3CF5"/>
    <w:rsid w:val="006B4098"/>
    <w:rsid w:val="006B47EF"/>
    <w:rsid w:val="006B480D"/>
    <w:rsid w:val="006B4BB6"/>
    <w:rsid w:val="006B5118"/>
    <w:rsid w:val="006B559E"/>
    <w:rsid w:val="006B5BC7"/>
    <w:rsid w:val="006B6342"/>
    <w:rsid w:val="006B6652"/>
    <w:rsid w:val="006B670D"/>
    <w:rsid w:val="006B6995"/>
    <w:rsid w:val="006B7050"/>
    <w:rsid w:val="006B7077"/>
    <w:rsid w:val="006B7108"/>
    <w:rsid w:val="006B738F"/>
    <w:rsid w:val="006B769A"/>
    <w:rsid w:val="006B78D1"/>
    <w:rsid w:val="006B7BEB"/>
    <w:rsid w:val="006B7EA8"/>
    <w:rsid w:val="006C0122"/>
    <w:rsid w:val="006C0458"/>
    <w:rsid w:val="006C04E5"/>
    <w:rsid w:val="006C0C48"/>
    <w:rsid w:val="006C0F3E"/>
    <w:rsid w:val="006C1560"/>
    <w:rsid w:val="006C1F1D"/>
    <w:rsid w:val="006C22E9"/>
    <w:rsid w:val="006C230D"/>
    <w:rsid w:val="006C2531"/>
    <w:rsid w:val="006C2700"/>
    <w:rsid w:val="006C39D2"/>
    <w:rsid w:val="006C3B22"/>
    <w:rsid w:val="006C3B5F"/>
    <w:rsid w:val="006C4162"/>
    <w:rsid w:val="006C4935"/>
    <w:rsid w:val="006C4B8A"/>
    <w:rsid w:val="006C5423"/>
    <w:rsid w:val="006C603E"/>
    <w:rsid w:val="006C648B"/>
    <w:rsid w:val="006C68BF"/>
    <w:rsid w:val="006C6E55"/>
    <w:rsid w:val="006C7226"/>
    <w:rsid w:val="006C745B"/>
    <w:rsid w:val="006C75B7"/>
    <w:rsid w:val="006C7CC0"/>
    <w:rsid w:val="006D0551"/>
    <w:rsid w:val="006D08D4"/>
    <w:rsid w:val="006D0AE6"/>
    <w:rsid w:val="006D1720"/>
    <w:rsid w:val="006D1776"/>
    <w:rsid w:val="006D205D"/>
    <w:rsid w:val="006D20A0"/>
    <w:rsid w:val="006D2538"/>
    <w:rsid w:val="006D2886"/>
    <w:rsid w:val="006D2F6C"/>
    <w:rsid w:val="006D3004"/>
    <w:rsid w:val="006D3175"/>
    <w:rsid w:val="006D36CC"/>
    <w:rsid w:val="006D3FB3"/>
    <w:rsid w:val="006D4EFC"/>
    <w:rsid w:val="006D4F88"/>
    <w:rsid w:val="006D570B"/>
    <w:rsid w:val="006D5714"/>
    <w:rsid w:val="006D5CF9"/>
    <w:rsid w:val="006D5FD0"/>
    <w:rsid w:val="006D62A7"/>
    <w:rsid w:val="006D6577"/>
    <w:rsid w:val="006D65D0"/>
    <w:rsid w:val="006D69C7"/>
    <w:rsid w:val="006D6AE0"/>
    <w:rsid w:val="006D6FA2"/>
    <w:rsid w:val="006D6FD1"/>
    <w:rsid w:val="006D728E"/>
    <w:rsid w:val="006D73A7"/>
    <w:rsid w:val="006D74FA"/>
    <w:rsid w:val="006D7609"/>
    <w:rsid w:val="006D7872"/>
    <w:rsid w:val="006D78E2"/>
    <w:rsid w:val="006E00F4"/>
    <w:rsid w:val="006E03CE"/>
    <w:rsid w:val="006E0664"/>
    <w:rsid w:val="006E080A"/>
    <w:rsid w:val="006E0992"/>
    <w:rsid w:val="006E0A9D"/>
    <w:rsid w:val="006E18E8"/>
    <w:rsid w:val="006E1C81"/>
    <w:rsid w:val="006E1E8E"/>
    <w:rsid w:val="006E20E2"/>
    <w:rsid w:val="006E2414"/>
    <w:rsid w:val="006E2619"/>
    <w:rsid w:val="006E28FB"/>
    <w:rsid w:val="006E2BE4"/>
    <w:rsid w:val="006E34D6"/>
    <w:rsid w:val="006E3B81"/>
    <w:rsid w:val="006E3D1B"/>
    <w:rsid w:val="006E3FA1"/>
    <w:rsid w:val="006E4389"/>
    <w:rsid w:val="006E47A2"/>
    <w:rsid w:val="006E5381"/>
    <w:rsid w:val="006E5967"/>
    <w:rsid w:val="006E60E3"/>
    <w:rsid w:val="006E7316"/>
    <w:rsid w:val="006E777E"/>
    <w:rsid w:val="006E7960"/>
    <w:rsid w:val="006F03B5"/>
    <w:rsid w:val="006F063B"/>
    <w:rsid w:val="006F0B8D"/>
    <w:rsid w:val="006F0ECA"/>
    <w:rsid w:val="006F0FB9"/>
    <w:rsid w:val="006F180E"/>
    <w:rsid w:val="006F1C4C"/>
    <w:rsid w:val="006F1D0E"/>
    <w:rsid w:val="006F1E37"/>
    <w:rsid w:val="006F1F02"/>
    <w:rsid w:val="006F1F62"/>
    <w:rsid w:val="006F21AC"/>
    <w:rsid w:val="006F3150"/>
    <w:rsid w:val="006F3673"/>
    <w:rsid w:val="006F3A1C"/>
    <w:rsid w:val="006F3C6B"/>
    <w:rsid w:val="006F411A"/>
    <w:rsid w:val="006F4859"/>
    <w:rsid w:val="006F55BB"/>
    <w:rsid w:val="006F59E3"/>
    <w:rsid w:val="006F5A1C"/>
    <w:rsid w:val="006F5A3F"/>
    <w:rsid w:val="006F5BDB"/>
    <w:rsid w:val="006F5D03"/>
    <w:rsid w:val="006F62CC"/>
    <w:rsid w:val="006F639B"/>
    <w:rsid w:val="006F7543"/>
    <w:rsid w:val="006F7838"/>
    <w:rsid w:val="006F7B8D"/>
    <w:rsid w:val="00700379"/>
    <w:rsid w:val="007003F8"/>
    <w:rsid w:val="007006B1"/>
    <w:rsid w:val="007007DF"/>
    <w:rsid w:val="00700EAB"/>
    <w:rsid w:val="00700FDE"/>
    <w:rsid w:val="007017AB"/>
    <w:rsid w:val="007019EF"/>
    <w:rsid w:val="00701A19"/>
    <w:rsid w:val="00702840"/>
    <w:rsid w:val="00702BEE"/>
    <w:rsid w:val="00703753"/>
    <w:rsid w:val="0070447D"/>
    <w:rsid w:val="007047CA"/>
    <w:rsid w:val="0070490B"/>
    <w:rsid w:val="00704E60"/>
    <w:rsid w:val="00705822"/>
    <w:rsid w:val="0070592D"/>
    <w:rsid w:val="00705BF1"/>
    <w:rsid w:val="00705EBB"/>
    <w:rsid w:val="00706790"/>
    <w:rsid w:val="00706BB1"/>
    <w:rsid w:val="00706DD9"/>
    <w:rsid w:val="00707A39"/>
    <w:rsid w:val="00707BAC"/>
    <w:rsid w:val="00707F54"/>
    <w:rsid w:val="00707FCF"/>
    <w:rsid w:val="007106B5"/>
    <w:rsid w:val="00710B63"/>
    <w:rsid w:val="00710BEE"/>
    <w:rsid w:val="00710C09"/>
    <w:rsid w:val="007112CD"/>
    <w:rsid w:val="007120A1"/>
    <w:rsid w:val="00712235"/>
    <w:rsid w:val="0071228C"/>
    <w:rsid w:val="007124BB"/>
    <w:rsid w:val="0071254F"/>
    <w:rsid w:val="00713188"/>
    <w:rsid w:val="00713270"/>
    <w:rsid w:val="00713398"/>
    <w:rsid w:val="007136AD"/>
    <w:rsid w:val="00713C2B"/>
    <w:rsid w:val="00713C44"/>
    <w:rsid w:val="00713E19"/>
    <w:rsid w:val="0071429A"/>
    <w:rsid w:val="007143F7"/>
    <w:rsid w:val="007148D8"/>
    <w:rsid w:val="00714B55"/>
    <w:rsid w:val="007152B4"/>
    <w:rsid w:val="00715E26"/>
    <w:rsid w:val="007163D0"/>
    <w:rsid w:val="00716565"/>
    <w:rsid w:val="0071676B"/>
    <w:rsid w:val="00716E6D"/>
    <w:rsid w:val="00717190"/>
    <w:rsid w:val="00717C28"/>
    <w:rsid w:val="00720444"/>
    <w:rsid w:val="00720885"/>
    <w:rsid w:val="00721184"/>
    <w:rsid w:val="007211C5"/>
    <w:rsid w:val="007213D3"/>
    <w:rsid w:val="00721879"/>
    <w:rsid w:val="007219A6"/>
    <w:rsid w:val="00721B70"/>
    <w:rsid w:val="00722193"/>
    <w:rsid w:val="00722487"/>
    <w:rsid w:val="007226A6"/>
    <w:rsid w:val="00722992"/>
    <w:rsid w:val="00723003"/>
    <w:rsid w:val="00723293"/>
    <w:rsid w:val="00723304"/>
    <w:rsid w:val="00723738"/>
    <w:rsid w:val="0072374B"/>
    <w:rsid w:val="00723877"/>
    <w:rsid w:val="007239DB"/>
    <w:rsid w:val="00723BAC"/>
    <w:rsid w:val="00723FF1"/>
    <w:rsid w:val="007240BE"/>
    <w:rsid w:val="007242E3"/>
    <w:rsid w:val="007244B7"/>
    <w:rsid w:val="00724C32"/>
    <w:rsid w:val="00724E03"/>
    <w:rsid w:val="0072520B"/>
    <w:rsid w:val="0072566C"/>
    <w:rsid w:val="007256EA"/>
    <w:rsid w:val="00725AE9"/>
    <w:rsid w:val="00726978"/>
    <w:rsid w:val="00726ADE"/>
    <w:rsid w:val="00726CF0"/>
    <w:rsid w:val="00726E59"/>
    <w:rsid w:val="00727420"/>
    <w:rsid w:val="00730042"/>
    <w:rsid w:val="00730146"/>
    <w:rsid w:val="0073021B"/>
    <w:rsid w:val="00730278"/>
    <w:rsid w:val="00730A66"/>
    <w:rsid w:val="00730AB4"/>
    <w:rsid w:val="00730DC3"/>
    <w:rsid w:val="00731042"/>
    <w:rsid w:val="007311D4"/>
    <w:rsid w:val="007312A8"/>
    <w:rsid w:val="007321D9"/>
    <w:rsid w:val="007329EC"/>
    <w:rsid w:val="0073315B"/>
    <w:rsid w:val="00733256"/>
    <w:rsid w:val="00733391"/>
    <w:rsid w:val="00733394"/>
    <w:rsid w:val="0073431E"/>
    <w:rsid w:val="007349AA"/>
    <w:rsid w:val="00734CD6"/>
    <w:rsid w:val="00734F72"/>
    <w:rsid w:val="00735190"/>
    <w:rsid w:val="007351FF"/>
    <w:rsid w:val="007368DE"/>
    <w:rsid w:val="00736989"/>
    <w:rsid w:val="00737570"/>
    <w:rsid w:val="007375DC"/>
    <w:rsid w:val="00737CB3"/>
    <w:rsid w:val="00737DA8"/>
    <w:rsid w:val="00740611"/>
    <w:rsid w:val="00741503"/>
    <w:rsid w:val="00741A0A"/>
    <w:rsid w:val="00741BFE"/>
    <w:rsid w:val="00741F13"/>
    <w:rsid w:val="007426ED"/>
    <w:rsid w:val="0074327F"/>
    <w:rsid w:val="00743384"/>
    <w:rsid w:val="00743530"/>
    <w:rsid w:val="00744567"/>
    <w:rsid w:val="00744892"/>
    <w:rsid w:val="00744F65"/>
    <w:rsid w:val="007455AD"/>
    <w:rsid w:val="007456FD"/>
    <w:rsid w:val="00745B6B"/>
    <w:rsid w:val="0074648F"/>
    <w:rsid w:val="007464DA"/>
    <w:rsid w:val="007468AE"/>
    <w:rsid w:val="00746E2F"/>
    <w:rsid w:val="007475EC"/>
    <w:rsid w:val="0075019B"/>
    <w:rsid w:val="007503C1"/>
    <w:rsid w:val="007510AA"/>
    <w:rsid w:val="007513B5"/>
    <w:rsid w:val="00751A38"/>
    <w:rsid w:val="00751B0A"/>
    <w:rsid w:val="00751BF9"/>
    <w:rsid w:val="00751F39"/>
    <w:rsid w:val="00752B5C"/>
    <w:rsid w:val="00752DA9"/>
    <w:rsid w:val="00752DAD"/>
    <w:rsid w:val="00753977"/>
    <w:rsid w:val="00754068"/>
    <w:rsid w:val="0075490E"/>
    <w:rsid w:val="00754BE9"/>
    <w:rsid w:val="00755482"/>
    <w:rsid w:val="00755565"/>
    <w:rsid w:val="007557C0"/>
    <w:rsid w:val="007557D4"/>
    <w:rsid w:val="007559CA"/>
    <w:rsid w:val="00756895"/>
    <w:rsid w:val="007568E1"/>
    <w:rsid w:val="00756B69"/>
    <w:rsid w:val="007570C7"/>
    <w:rsid w:val="00757A85"/>
    <w:rsid w:val="00757AEF"/>
    <w:rsid w:val="00757B40"/>
    <w:rsid w:val="00757D7A"/>
    <w:rsid w:val="00757FCB"/>
    <w:rsid w:val="0076078A"/>
    <w:rsid w:val="00760AA3"/>
    <w:rsid w:val="00760ACF"/>
    <w:rsid w:val="00760CA4"/>
    <w:rsid w:val="00760D60"/>
    <w:rsid w:val="00760DFA"/>
    <w:rsid w:val="00761084"/>
    <w:rsid w:val="007610B0"/>
    <w:rsid w:val="00761760"/>
    <w:rsid w:val="00761CC9"/>
    <w:rsid w:val="00761EF9"/>
    <w:rsid w:val="00762CAB"/>
    <w:rsid w:val="00762EE1"/>
    <w:rsid w:val="0076389C"/>
    <w:rsid w:val="00763B50"/>
    <w:rsid w:val="007641F7"/>
    <w:rsid w:val="00764C68"/>
    <w:rsid w:val="00764ED1"/>
    <w:rsid w:val="00764F07"/>
    <w:rsid w:val="0076504E"/>
    <w:rsid w:val="00765054"/>
    <w:rsid w:val="00765135"/>
    <w:rsid w:val="00765234"/>
    <w:rsid w:val="00765F9D"/>
    <w:rsid w:val="0076619B"/>
    <w:rsid w:val="0076715D"/>
    <w:rsid w:val="00767A12"/>
    <w:rsid w:val="00767B96"/>
    <w:rsid w:val="00767D89"/>
    <w:rsid w:val="00767ED9"/>
    <w:rsid w:val="00767FD1"/>
    <w:rsid w:val="007701FF"/>
    <w:rsid w:val="00770B22"/>
    <w:rsid w:val="00770B2C"/>
    <w:rsid w:val="00770B8B"/>
    <w:rsid w:val="007718ED"/>
    <w:rsid w:val="007721B6"/>
    <w:rsid w:val="007727D8"/>
    <w:rsid w:val="00772E20"/>
    <w:rsid w:val="00773157"/>
    <w:rsid w:val="00773276"/>
    <w:rsid w:val="00773395"/>
    <w:rsid w:val="00773E1F"/>
    <w:rsid w:val="00773EB2"/>
    <w:rsid w:val="007743CF"/>
    <w:rsid w:val="00774881"/>
    <w:rsid w:val="0077488A"/>
    <w:rsid w:val="00774C18"/>
    <w:rsid w:val="0077562C"/>
    <w:rsid w:val="007759A6"/>
    <w:rsid w:val="00775B3D"/>
    <w:rsid w:val="00775CC9"/>
    <w:rsid w:val="00775E97"/>
    <w:rsid w:val="00775EC9"/>
    <w:rsid w:val="0077655C"/>
    <w:rsid w:val="007765FB"/>
    <w:rsid w:val="00776743"/>
    <w:rsid w:val="007768ED"/>
    <w:rsid w:val="00776C68"/>
    <w:rsid w:val="007773DD"/>
    <w:rsid w:val="00777966"/>
    <w:rsid w:val="00777CA5"/>
    <w:rsid w:val="00777EF8"/>
    <w:rsid w:val="00777F3E"/>
    <w:rsid w:val="00780195"/>
    <w:rsid w:val="007806C5"/>
    <w:rsid w:val="00780F3D"/>
    <w:rsid w:val="00780FDB"/>
    <w:rsid w:val="007817F3"/>
    <w:rsid w:val="0078275A"/>
    <w:rsid w:val="0078325D"/>
    <w:rsid w:val="007835A4"/>
    <w:rsid w:val="007839E7"/>
    <w:rsid w:val="00783BCC"/>
    <w:rsid w:val="00783F10"/>
    <w:rsid w:val="007843E0"/>
    <w:rsid w:val="00784D73"/>
    <w:rsid w:val="007850E5"/>
    <w:rsid w:val="007853F3"/>
    <w:rsid w:val="00785708"/>
    <w:rsid w:val="007859C8"/>
    <w:rsid w:val="00785D63"/>
    <w:rsid w:val="00786591"/>
    <w:rsid w:val="0078693B"/>
    <w:rsid w:val="00786C08"/>
    <w:rsid w:val="00786E85"/>
    <w:rsid w:val="007874E7"/>
    <w:rsid w:val="007875E0"/>
    <w:rsid w:val="0078792A"/>
    <w:rsid w:val="00790097"/>
    <w:rsid w:val="00790489"/>
    <w:rsid w:val="0079122A"/>
    <w:rsid w:val="007913F4"/>
    <w:rsid w:val="00791A55"/>
    <w:rsid w:val="00791B3E"/>
    <w:rsid w:val="00792601"/>
    <w:rsid w:val="00792883"/>
    <w:rsid w:val="00792AE0"/>
    <w:rsid w:val="00792DFA"/>
    <w:rsid w:val="00792F7C"/>
    <w:rsid w:val="007937B3"/>
    <w:rsid w:val="00793E1D"/>
    <w:rsid w:val="00793FA8"/>
    <w:rsid w:val="007941CE"/>
    <w:rsid w:val="00794342"/>
    <w:rsid w:val="007949CE"/>
    <w:rsid w:val="00794D59"/>
    <w:rsid w:val="00794D8D"/>
    <w:rsid w:val="00794DBE"/>
    <w:rsid w:val="00794ED7"/>
    <w:rsid w:val="007952C4"/>
    <w:rsid w:val="007953C3"/>
    <w:rsid w:val="00795966"/>
    <w:rsid w:val="00795B13"/>
    <w:rsid w:val="00795B28"/>
    <w:rsid w:val="00795BC7"/>
    <w:rsid w:val="00795CB4"/>
    <w:rsid w:val="007962E1"/>
    <w:rsid w:val="007967BE"/>
    <w:rsid w:val="00796C29"/>
    <w:rsid w:val="007970FC"/>
    <w:rsid w:val="0079714E"/>
    <w:rsid w:val="00797731"/>
    <w:rsid w:val="007979B5"/>
    <w:rsid w:val="007A04A8"/>
    <w:rsid w:val="007A078B"/>
    <w:rsid w:val="007A0883"/>
    <w:rsid w:val="007A08C0"/>
    <w:rsid w:val="007A08C4"/>
    <w:rsid w:val="007A0D17"/>
    <w:rsid w:val="007A0EC5"/>
    <w:rsid w:val="007A16ED"/>
    <w:rsid w:val="007A1CBD"/>
    <w:rsid w:val="007A20A4"/>
    <w:rsid w:val="007A2500"/>
    <w:rsid w:val="007A2B64"/>
    <w:rsid w:val="007A2C2A"/>
    <w:rsid w:val="007A3095"/>
    <w:rsid w:val="007A3304"/>
    <w:rsid w:val="007A335D"/>
    <w:rsid w:val="007A40EF"/>
    <w:rsid w:val="007A4303"/>
    <w:rsid w:val="007A45A6"/>
    <w:rsid w:val="007A4759"/>
    <w:rsid w:val="007A4BB9"/>
    <w:rsid w:val="007A4CCC"/>
    <w:rsid w:val="007A5332"/>
    <w:rsid w:val="007A5386"/>
    <w:rsid w:val="007A54AD"/>
    <w:rsid w:val="007A5D24"/>
    <w:rsid w:val="007A5D2E"/>
    <w:rsid w:val="007A618A"/>
    <w:rsid w:val="007A6936"/>
    <w:rsid w:val="007A6FFE"/>
    <w:rsid w:val="007A7D68"/>
    <w:rsid w:val="007A7FBF"/>
    <w:rsid w:val="007B01AE"/>
    <w:rsid w:val="007B0364"/>
    <w:rsid w:val="007B0E48"/>
    <w:rsid w:val="007B15C2"/>
    <w:rsid w:val="007B1CE5"/>
    <w:rsid w:val="007B1D81"/>
    <w:rsid w:val="007B2195"/>
    <w:rsid w:val="007B2AD2"/>
    <w:rsid w:val="007B2D3B"/>
    <w:rsid w:val="007B2FAC"/>
    <w:rsid w:val="007B32E7"/>
    <w:rsid w:val="007B3780"/>
    <w:rsid w:val="007B3DC1"/>
    <w:rsid w:val="007B40BB"/>
    <w:rsid w:val="007B4282"/>
    <w:rsid w:val="007B43DB"/>
    <w:rsid w:val="007B449C"/>
    <w:rsid w:val="007B48AE"/>
    <w:rsid w:val="007B4A4C"/>
    <w:rsid w:val="007B5A56"/>
    <w:rsid w:val="007B5FD1"/>
    <w:rsid w:val="007B60D8"/>
    <w:rsid w:val="007B6163"/>
    <w:rsid w:val="007B76E9"/>
    <w:rsid w:val="007B7A44"/>
    <w:rsid w:val="007B7AA8"/>
    <w:rsid w:val="007C05BC"/>
    <w:rsid w:val="007C0CD0"/>
    <w:rsid w:val="007C13E4"/>
    <w:rsid w:val="007C15D8"/>
    <w:rsid w:val="007C19F4"/>
    <w:rsid w:val="007C1C32"/>
    <w:rsid w:val="007C1CC8"/>
    <w:rsid w:val="007C1FF2"/>
    <w:rsid w:val="007C2530"/>
    <w:rsid w:val="007C269D"/>
    <w:rsid w:val="007C2A3C"/>
    <w:rsid w:val="007C2F7E"/>
    <w:rsid w:val="007C38D6"/>
    <w:rsid w:val="007C3D02"/>
    <w:rsid w:val="007C3E12"/>
    <w:rsid w:val="007C40D4"/>
    <w:rsid w:val="007C442E"/>
    <w:rsid w:val="007C486D"/>
    <w:rsid w:val="007C4CBE"/>
    <w:rsid w:val="007C4CEF"/>
    <w:rsid w:val="007C4ECE"/>
    <w:rsid w:val="007C5164"/>
    <w:rsid w:val="007C52DA"/>
    <w:rsid w:val="007C53FB"/>
    <w:rsid w:val="007C59EF"/>
    <w:rsid w:val="007C5DC1"/>
    <w:rsid w:val="007C626C"/>
    <w:rsid w:val="007C63C6"/>
    <w:rsid w:val="007C65E6"/>
    <w:rsid w:val="007C6817"/>
    <w:rsid w:val="007C6A20"/>
    <w:rsid w:val="007C6E93"/>
    <w:rsid w:val="007C7268"/>
    <w:rsid w:val="007C73FE"/>
    <w:rsid w:val="007C7909"/>
    <w:rsid w:val="007C7997"/>
    <w:rsid w:val="007C799D"/>
    <w:rsid w:val="007D08D0"/>
    <w:rsid w:val="007D0BA7"/>
    <w:rsid w:val="007D0BCD"/>
    <w:rsid w:val="007D0E88"/>
    <w:rsid w:val="007D117D"/>
    <w:rsid w:val="007D1504"/>
    <w:rsid w:val="007D18DD"/>
    <w:rsid w:val="007D1B14"/>
    <w:rsid w:val="007D1B19"/>
    <w:rsid w:val="007D2048"/>
    <w:rsid w:val="007D21D0"/>
    <w:rsid w:val="007D33A8"/>
    <w:rsid w:val="007D3405"/>
    <w:rsid w:val="007D346D"/>
    <w:rsid w:val="007D37DC"/>
    <w:rsid w:val="007D3BCE"/>
    <w:rsid w:val="007D4092"/>
    <w:rsid w:val="007D420A"/>
    <w:rsid w:val="007D4213"/>
    <w:rsid w:val="007D48F2"/>
    <w:rsid w:val="007D4C1C"/>
    <w:rsid w:val="007D4DEC"/>
    <w:rsid w:val="007D541D"/>
    <w:rsid w:val="007D589A"/>
    <w:rsid w:val="007D6074"/>
    <w:rsid w:val="007D6119"/>
    <w:rsid w:val="007D6227"/>
    <w:rsid w:val="007D675C"/>
    <w:rsid w:val="007D684C"/>
    <w:rsid w:val="007D6E85"/>
    <w:rsid w:val="007D710F"/>
    <w:rsid w:val="007D7337"/>
    <w:rsid w:val="007E00B5"/>
    <w:rsid w:val="007E0280"/>
    <w:rsid w:val="007E0CBD"/>
    <w:rsid w:val="007E1194"/>
    <w:rsid w:val="007E16C2"/>
    <w:rsid w:val="007E1B14"/>
    <w:rsid w:val="007E1D01"/>
    <w:rsid w:val="007E1FBA"/>
    <w:rsid w:val="007E2734"/>
    <w:rsid w:val="007E2D28"/>
    <w:rsid w:val="007E301D"/>
    <w:rsid w:val="007E37FE"/>
    <w:rsid w:val="007E394A"/>
    <w:rsid w:val="007E39E2"/>
    <w:rsid w:val="007E3A53"/>
    <w:rsid w:val="007E3F73"/>
    <w:rsid w:val="007E439F"/>
    <w:rsid w:val="007E4958"/>
    <w:rsid w:val="007E4AF7"/>
    <w:rsid w:val="007E4B31"/>
    <w:rsid w:val="007E4DDD"/>
    <w:rsid w:val="007E5197"/>
    <w:rsid w:val="007E5AA3"/>
    <w:rsid w:val="007E5D21"/>
    <w:rsid w:val="007E64D2"/>
    <w:rsid w:val="007E697B"/>
    <w:rsid w:val="007E6A1E"/>
    <w:rsid w:val="007E6C59"/>
    <w:rsid w:val="007E6CB7"/>
    <w:rsid w:val="007E6E97"/>
    <w:rsid w:val="007E7617"/>
    <w:rsid w:val="007E7C64"/>
    <w:rsid w:val="007F01B0"/>
    <w:rsid w:val="007F03B9"/>
    <w:rsid w:val="007F04DE"/>
    <w:rsid w:val="007F07C2"/>
    <w:rsid w:val="007F0A26"/>
    <w:rsid w:val="007F0BFE"/>
    <w:rsid w:val="007F111A"/>
    <w:rsid w:val="007F1199"/>
    <w:rsid w:val="007F17AB"/>
    <w:rsid w:val="007F2A91"/>
    <w:rsid w:val="007F2BD5"/>
    <w:rsid w:val="007F2DF7"/>
    <w:rsid w:val="007F301D"/>
    <w:rsid w:val="007F32F9"/>
    <w:rsid w:val="007F372B"/>
    <w:rsid w:val="007F3863"/>
    <w:rsid w:val="007F46C6"/>
    <w:rsid w:val="007F542E"/>
    <w:rsid w:val="007F57C6"/>
    <w:rsid w:val="007F5B30"/>
    <w:rsid w:val="007F61A8"/>
    <w:rsid w:val="007F64DA"/>
    <w:rsid w:val="007F695E"/>
    <w:rsid w:val="007F76A4"/>
    <w:rsid w:val="007F7AA0"/>
    <w:rsid w:val="007F7EFC"/>
    <w:rsid w:val="007F7F1F"/>
    <w:rsid w:val="0080026E"/>
    <w:rsid w:val="008004B5"/>
    <w:rsid w:val="00800A3E"/>
    <w:rsid w:val="00801A54"/>
    <w:rsid w:val="00801BC2"/>
    <w:rsid w:val="008020FB"/>
    <w:rsid w:val="008022C5"/>
    <w:rsid w:val="008023C1"/>
    <w:rsid w:val="008025B2"/>
    <w:rsid w:val="00802BE0"/>
    <w:rsid w:val="00802C55"/>
    <w:rsid w:val="008039F0"/>
    <w:rsid w:val="00803EC0"/>
    <w:rsid w:val="00803ED1"/>
    <w:rsid w:val="00804290"/>
    <w:rsid w:val="00805093"/>
    <w:rsid w:val="008052AD"/>
    <w:rsid w:val="008054E1"/>
    <w:rsid w:val="00805A0B"/>
    <w:rsid w:val="008061F1"/>
    <w:rsid w:val="00806651"/>
    <w:rsid w:val="008066A9"/>
    <w:rsid w:val="00806881"/>
    <w:rsid w:val="00806940"/>
    <w:rsid w:val="00806E0E"/>
    <w:rsid w:val="00806FAD"/>
    <w:rsid w:val="008077C0"/>
    <w:rsid w:val="008078E1"/>
    <w:rsid w:val="00807AEB"/>
    <w:rsid w:val="00807E73"/>
    <w:rsid w:val="00810081"/>
    <w:rsid w:val="0081071E"/>
    <w:rsid w:val="00810D93"/>
    <w:rsid w:val="00810EA7"/>
    <w:rsid w:val="00811266"/>
    <w:rsid w:val="00811667"/>
    <w:rsid w:val="008119D8"/>
    <w:rsid w:val="008122FF"/>
    <w:rsid w:val="00812A58"/>
    <w:rsid w:val="00812A74"/>
    <w:rsid w:val="00812CB4"/>
    <w:rsid w:val="00813048"/>
    <w:rsid w:val="0081321F"/>
    <w:rsid w:val="00813936"/>
    <w:rsid w:val="00813975"/>
    <w:rsid w:val="00813C66"/>
    <w:rsid w:val="00813C6C"/>
    <w:rsid w:val="0081423C"/>
    <w:rsid w:val="008146BD"/>
    <w:rsid w:val="00814D67"/>
    <w:rsid w:val="00814DCF"/>
    <w:rsid w:val="0081523E"/>
    <w:rsid w:val="008152F0"/>
    <w:rsid w:val="0081532F"/>
    <w:rsid w:val="00815447"/>
    <w:rsid w:val="008161E7"/>
    <w:rsid w:val="0081622D"/>
    <w:rsid w:val="0081666D"/>
    <w:rsid w:val="008168A2"/>
    <w:rsid w:val="00816959"/>
    <w:rsid w:val="00816FD4"/>
    <w:rsid w:val="008172D2"/>
    <w:rsid w:val="00817375"/>
    <w:rsid w:val="00817930"/>
    <w:rsid w:val="00817C26"/>
    <w:rsid w:val="00817EE1"/>
    <w:rsid w:val="0082006F"/>
    <w:rsid w:val="00820120"/>
    <w:rsid w:val="008201B3"/>
    <w:rsid w:val="00820261"/>
    <w:rsid w:val="0082068D"/>
    <w:rsid w:val="00820AA5"/>
    <w:rsid w:val="00820EB0"/>
    <w:rsid w:val="00821232"/>
    <w:rsid w:val="0082155B"/>
    <w:rsid w:val="00821F82"/>
    <w:rsid w:val="00822A15"/>
    <w:rsid w:val="00822B87"/>
    <w:rsid w:val="00822B99"/>
    <w:rsid w:val="0082362F"/>
    <w:rsid w:val="00824930"/>
    <w:rsid w:val="00825727"/>
    <w:rsid w:val="00825882"/>
    <w:rsid w:val="008259BE"/>
    <w:rsid w:val="00825D65"/>
    <w:rsid w:val="00825FF6"/>
    <w:rsid w:val="008261F4"/>
    <w:rsid w:val="008267C5"/>
    <w:rsid w:val="0082690A"/>
    <w:rsid w:val="00826B84"/>
    <w:rsid w:val="008273E8"/>
    <w:rsid w:val="008277C5"/>
    <w:rsid w:val="00827BC8"/>
    <w:rsid w:val="00827C2E"/>
    <w:rsid w:val="00827FDA"/>
    <w:rsid w:val="008302DA"/>
    <w:rsid w:val="00830C25"/>
    <w:rsid w:val="00830CDC"/>
    <w:rsid w:val="00830DC3"/>
    <w:rsid w:val="00830DC6"/>
    <w:rsid w:val="00830E72"/>
    <w:rsid w:val="00830F8E"/>
    <w:rsid w:val="00830FC6"/>
    <w:rsid w:val="00831572"/>
    <w:rsid w:val="00831CC7"/>
    <w:rsid w:val="00831D2B"/>
    <w:rsid w:val="00832382"/>
    <w:rsid w:val="00832530"/>
    <w:rsid w:val="008325F1"/>
    <w:rsid w:val="0083288D"/>
    <w:rsid w:val="00832A8A"/>
    <w:rsid w:val="0083352C"/>
    <w:rsid w:val="008335D2"/>
    <w:rsid w:val="00833D15"/>
    <w:rsid w:val="00833F04"/>
    <w:rsid w:val="00834098"/>
    <w:rsid w:val="008342B8"/>
    <w:rsid w:val="00834434"/>
    <w:rsid w:val="0083446E"/>
    <w:rsid w:val="00834AFE"/>
    <w:rsid w:val="00834D9F"/>
    <w:rsid w:val="008355B7"/>
    <w:rsid w:val="008356C3"/>
    <w:rsid w:val="00835E59"/>
    <w:rsid w:val="00835EAE"/>
    <w:rsid w:val="00835ED7"/>
    <w:rsid w:val="008367F1"/>
    <w:rsid w:val="0083722C"/>
    <w:rsid w:val="0083767D"/>
    <w:rsid w:val="00837C34"/>
    <w:rsid w:val="00837E3E"/>
    <w:rsid w:val="0084144D"/>
    <w:rsid w:val="00841C59"/>
    <w:rsid w:val="00841EE0"/>
    <w:rsid w:val="008422BA"/>
    <w:rsid w:val="00842344"/>
    <w:rsid w:val="00842795"/>
    <w:rsid w:val="008428A5"/>
    <w:rsid w:val="00842B40"/>
    <w:rsid w:val="00842F52"/>
    <w:rsid w:val="0084308D"/>
    <w:rsid w:val="00843185"/>
    <w:rsid w:val="0084327F"/>
    <w:rsid w:val="0084395D"/>
    <w:rsid w:val="00844091"/>
    <w:rsid w:val="00844156"/>
    <w:rsid w:val="0084455E"/>
    <w:rsid w:val="008447A2"/>
    <w:rsid w:val="00845111"/>
    <w:rsid w:val="008452F1"/>
    <w:rsid w:val="00845670"/>
    <w:rsid w:val="00845B47"/>
    <w:rsid w:val="00845DBB"/>
    <w:rsid w:val="00845E40"/>
    <w:rsid w:val="008461D8"/>
    <w:rsid w:val="008461DF"/>
    <w:rsid w:val="0084656F"/>
    <w:rsid w:val="00846B5A"/>
    <w:rsid w:val="00846CF1"/>
    <w:rsid w:val="00846D4C"/>
    <w:rsid w:val="0084724F"/>
    <w:rsid w:val="00847DEA"/>
    <w:rsid w:val="00847E8B"/>
    <w:rsid w:val="00847EF2"/>
    <w:rsid w:val="00850271"/>
    <w:rsid w:val="00850350"/>
    <w:rsid w:val="008507B1"/>
    <w:rsid w:val="00850D73"/>
    <w:rsid w:val="00851CE5"/>
    <w:rsid w:val="00851E64"/>
    <w:rsid w:val="00851FFC"/>
    <w:rsid w:val="0085258A"/>
    <w:rsid w:val="008529D1"/>
    <w:rsid w:val="00852A7F"/>
    <w:rsid w:val="00852B80"/>
    <w:rsid w:val="00852BC4"/>
    <w:rsid w:val="00852E3F"/>
    <w:rsid w:val="0085392B"/>
    <w:rsid w:val="00853C78"/>
    <w:rsid w:val="00853FF3"/>
    <w:rsid w:val="008543C6"/>
    <w:rsid w:val="0085469F"/>
    <w:rsid w:val="008547D3"/>
    <w:rsid w:val="00854EB9"/>
    <w:rsid w:val="0085501A"/>
    <w:rsid w:val="00855124"/>
    <w:rsid w:val="00855C7C"/>
    <w:rsid w:val="00855CF5"/>
    <w:rsid w:val="00855FA6"/>
    <w:rsid w:val="008560D6"/>
    <w:rsid w:val="008565D2"/>
    <w:rsid w:val="0085753A"/>
    <w:rsid w:val="008577A6"/>
    <w:rsid w:val="008579B3"/>
    <w:rsid w:val="00857CD2"/>
    <w:rsid w:val="00857DBE"/>
    <w:rsid w:val="00857F63"/>
    <w:rsid w:val="0086034E"/>
    <w:rsid w:val="00860419"/>
    <w:rsid w:val="00860474"/>
    <w:rsid w:val="0086056B"/>
    <w:rsid w:val="008610D1"/>
    <w:rsid w:val="0086126E"/>
    <w:rsid w:val="008615F2"/>
    <w:rsid w:val="008621C2"/>
    <w:rsid w:val="0086313F"/>
    <w:rsid w:val="00863245"/>
    <w:rsid w:val="008636F0"/>
    <w:rsid w:val="0086389D"/>
    <w:rsid w:val="00863B2D"/>
    <w:rsid w:val="00863BE2"/>
    <w:rsid w:val="00864535"/>
    <w:rsid w:val="00864FB7"/>
    <w:rsid w:val="008650C3"/>
    <w:rsid w:val="00865529"/>
    <w:rsid w:val="00865922"/>
    <w:rsid w:val="008659CC"/>
    <w:rsid w:val="00865FE5"/>
    <w:rsid w:val="008667AD"/>
    <w:rsid w:val="00866804"/>
    <w:rsid w:val="00866DD8"/>
    <w:rsid w:val="008674AE"/>
    <w:rsid w:val="008674CB"/>
    <w:rsid w:val="00867C66"/>
    <w:rsid w:val="00867DCC"/>
    <w:rsid w:val="00867EB9"/>
    <w:rsid w:val="00867FAA"/>
    <w:rsid w:val="0087030C"/>
    <w:rsid w:val="00870879"/>
    <w:rsid w:val="008708F7"/>
    <w:rsid w:val="0087098E"/>
    <w:rsid w:val="00870CBE"/>
    <w:rsid w:val="008713D1"/>
    <w:rsid w:val="008714B9"/>
    <w:rsid w:val="00872493"/>
    <w:rsid w:val="00872E87"/>
    <w:rsid w:val="00872FF0"/>
    <w:rsid w:val="00873435"/>
    <w:rsid w:val="008736AF"/>
    <w:rsid w:val="00874373"/>
    <w:rsid w:val="00874D98"/>
    <w:rsid w:val="00874E1F"/>
    <w:rsid w:val="008752FB"/>
    <w:rsid w:val="00876036"/>
    <w:rsid w:val="0087664B"/>
    <w:rsid w:val="00876728"/>
    <w:rsid w:val="00876BA5"/>
    <w:rsid w:val="00876C2A"/>
    <w:rsid w:val="00876F23"/>
    <w:rsid w:val="00876FA9"/>
    <w:rsid w:val="008772EF"/>
    <w:rsid w:val="00877A3A"/>
    <w:rsid w:val="00877B13"/>
    <w:rsid w:val="00877ED4"/>
    <w:rsid w:val="0088038A"/>
    <w:rsid w:val="00880467"/>
    <w:rsid w:val="00880693"/>
    <w:rsid w:val="008812D5"/>
    <w:rsid w:val="008819D2"/>
    <w:rsid w:val="00882167"/>
    <w:rsid w:val="0088227F"/>
    <w:rsid w:val="00882768"/>
    <w:rsid w:val="00882AF2"/>
    <w:rsid w:val="00882D40"/>
    <w:rsid w:val="00882DDF"/>
    <w:rsid w:val="00882EFB"/>
    <w:rsid w:val="00882F9E"/>
    <w:rsid w:val="008839CF"/>
    <w:rsid w:val="00883C68"/>
    <w:rsid w:val="008845AA"/>
    <w:rsid w:val="00884853"/>
    <w:rsid w:val="00884EE0"/>
    <w:rsid w:val="00885779"/>
    <w:rsid w:val="00886896"/>
    <w:rsid w:val="00886967"/>
    <w:rsid w:val="00886ABF"/>
    <w:rsid w:val="00886CBA"/>
    <w:rsid w:val="00886F82"/>
    <w:rsid w:val="00887265"/>
    <w:rsid w:val="008873A2"/>
    <w:rsid w:val="00887591"/>
    <w:rsid w:val="00887CE6"/>
    <w:rsid w:val="0089031F"/>
    <w:rsid w:val="008903B4"/>
    <w:rsid w:val="00891000"/>
    <w:rsid w:val="008910A9"/>
    <w:rsid w:val="00891248"/>
    <w:rsid w:val="00891388"/>
    <w:rsid w:val="00891F5B"/>
    <w:rsid w:val="0089227B"/>
    <w:rsid w:val="00892B33"/>
    <w:rsid w:val="0089302C"/>
    <w:rsid w:val="00893885"/>
    <w:rsid w:val="00893D2B"/>
    <w:rsid w:val="00893DE6"/>
    <w:rsid w:val="00894038"/>
    <w:rsid w:val="00894C84"/>
    <w:rsid w:val="00894CE4"/>
    <w:rsid w:val="00894D3E"/>
    <w:rsid w:val="00895276"/>
    <w:rsid w:val="00895FCB"/>
    <w:rsid w:val="0089616B"/>
    <w:rsid w:val="00896301"/>
    <w:rsid w:val="00896601"/>
    <w:rsid w:val="0089664A"/>
    <w:rsid w:val="00896810"/>
    <w:rsid w:val="008969A6"/>
    <w:rsid w:val="008970C5"/>
    <w:rsid w:val="00897A22"/>
    <w:rsid w:val="008A0FB2"/>
    <w:rsid w:val="008A2136"/>
    <w:rsid w:val="008A24A9"/>
    <w:rsid w:val="008A2705"/>
    <w:rsid w:val="008A2733"/>
    <w:rsid w:val="008A387A"/>
    <w:rsid w:val="008A3910"/>
    <w:rsid w:val="008A3B9C"/>
    <w:rsid w:val="008A3C8E"/>
    <w:rsid w:val="008A41A2"/>
    <w:rsid w:val="008A44D0"/>
    <w:rsid w:val="008A4775"/>
    <w:rsid w:val="008A54B6"/>
    <w:rsid w:val="008A5A22"/>
    <w:rsid w:val="008A5D23"/>
    <w:rsid w:val="008A6379"/>
    <w:rsid w:val="008A6897"/>
    <w:rsid w:val="008A6D09"/>
    <w:rsid w:val="008A7021"/>
    <w:rsid w:val="008A748B"/>
    <w:rsid w:val="008A769F"/>
    <w:rsid w:val="008A7EF2"/>
    <w:rsid w:val="008B030B"/>
    <w:rsid w:val="008B0991"/>
    <w:rsid w:val="008B1236"/>
    <w:rsid w:val="008B1637"/>
    <w:rsid w:val="008B17DC"/>
    <w:rsid w:val="008B1A2F"/>
    <w:rsid w:val="008B1D12"/>
    <w:rsid w:val="008B220F"/>
    <w:rsid w:val="008B2B1D"/>
    <w:rsid w:val="008B2C93"/>
    <w:rsid w:val="008B2CCB"/>
    <w:rsid w:val="008B3429"/>
    <w:rsid w:val="008B4026"/>
    <w:rsid w:val="008B4519"/>
    <w:rsid w:val="008B46E8"/>
    <w:rsid w:val="008B481D"/>
    <w:rsid w:val="008B4CA6"/>
    <w:rsid w:val="008B4E36"/>
    <w:rsid w:val="008B5843"/>
    <w:rsid w:val="008B5B61"/>
    <w:rsid w:val="008B5D76"/>
    <w:rsid w:val="008B6575"/>
    <w:rsid w:val="008B6820"/>
    <w:rsid w:val="008B7793"/>
    <w:rsid w:val="008B77CE"/>
    <w:rsid w:val="008C23D7"/>
    <w:rsid w:val="008C29D8"/>
    <w:rsid w:val="008C2BE0"/>
    <w:rsid w:val="008C3D38"/>
    <w:rsid w:val="008C44D8"/>
    <w:rsid w:val="008C4C26"/>
    <w:rsid w:val="008C5C16"/>
    <w:rsid w:val="008C5D85"/>
    <w:rsid w:val="008C5F65"/>
    <w:rsid w:val="008C60CF"/>
    <w:rsid w:val="008C6298"/>
    <w:rsid w:val="008C73ED"/>
    <w:rsid w:val="008C74DD"/>
    <w:rsid w:val="008C7EE9"/>
    <w:rsid w:val="008D003D"/>
    <w:rsid w:val="008D009B"/>
    <w:rsid w:val="008D01CB"/>
    <w:rsid w:val="008D0574"/>
    <w:rsid w:val="008D08F9"/>
    <w:rsid w:val="008D1518"/>
    <w:rsid w:val="008D1F63"/>
    <w:rsid w:val="008D2026"/>
    <w:rsid w:val="008D2085"/>
    <w:rsid w:val="008D2097"/>
    <w:rsid w:val="008D213F"/>
    <w:rsid w:val="008D2983"/>
    <w:rsid w:val="008D2F8A"/>
    <w:rsid w:val="008D37EC"/>
    <w:rsid w:val="008D3971"/>
    <w:rsid w:val="008D3E43"/>
    <w:rsid w:val="008D4117"/>
    <w:rsid w:val="008D4E93"/>
    <w:rsid w:val="008D51D3"/>
    <w:rsid w:val="008D57F6"/>
    <w:rsid w:val="008D5841"/>
    <w:rsid w:val="008D5A22"/>
    <w:rsid w:val="008D5D01"/>
    <w:rsid w:val="008D5E12"/>
    <w:rsid w:val="008D6443"/>
    <w:rsid w:val="008D6468"/>
    <w:rsid w:val="008D6763"/>
    <w:rsid w:val="008D6D2A"/>
    <w:rsid w:val="008D6E68"/>
    <w:rsid w:val="008D7476"/>
    <w:rsid w:val="008D7830"/>
    <w:rsid w:val="008D7A11"/>
    <w:rsid w:val="008D7F8D"/>
    <w:rsid w:val="008E0C1D"/>
    <w:rsid w:val="008E0C26"/>
    <w:rsid w:val="008E1073"/>
    <w:rsid w:val="008E1E7B"/>
    <w:rsid w:val="008E2122"/>
    <w:rsid w:val="008E2235"/>
    <w:rsid w:val="008E2498"/>
    <w:rsid w:val="008E253E"/>
    <w:rsid w:val="008E3A9E"/>
    <w:rsid w:val="008E4122"/>
    <w:rsid w:val="008E424C"/>
    <w:rsid w:val="008E4379"/>
    <w:rsid w:val="008E46F3"/>
    <w:rsid w:val="008E4BE8"/>
    <w:rsid w:val="008E4D67"/>
    <w:rsid w:val="008E4D8B"/>
    <w:rsid w:val="008E5806"/>
    <w:rsid w:val="008E5C44"/>
    <w:rsid w:val="008E635B"/>
    <w:rsid w:val="008E688B"/>
    <w:rsid w:val="008E6DC8"/>
    <w:rsid w:val="008E6F0D"/>
    <w:rsid w:val="008E72C2"/>
    <w:rsid w:val="008E754A"/>
    <w:rsid w:val="008E77EB"/>
    <w:rsid w:val="008E7AED"/>
    <w:rsid w:val="008E7E89"/>
    <w:rsid w:val="008F0510"/>
    <w:rsid w:val="008F0ADF"/>
    <w:rsid w:val="008F1195"/>
    <w:rsid w:val="008F13F2"/>
    <w:rsid w:val="008F1496"/>
    <w:rsid w:val="008F1554"/>
    <w:rsid w:val="008F1930"/>
    <w:rsid w:val="008F205A"/>
    <w:rsid w:val="008F2B92"/>
    <w:rsid w:val="008F2F45"/>
    <w:rsid w:val="008F3765"/>
    <w:rsid w:val="008F39F2"/>
    <w:rsid w:val="008F3D22"/>
    <w:rsid w:val="008F42D6"/>
    <w:rsid w:val="008F4459"/>
    <w:rsid w:val="008F44F8"/>
    <w:rsid w:val="008F4607"/>
    <w:rsid w:val="008F493A"/>
    <w:rsid w:val="008F4E95"/>
    <w:rsid w:val="008F4F3E"/>
    <w:rsid w:val="008F4F89"/>
    <w:rsid w:val="008F50BB"/>
    <w:rsid w:val="008F5613"/>
    <w:rsid w:val="008F5C82"/>
    <w:rsid w:val="008F5DAD"/>
    <w:rsid w:val="008F5FE3"/>
    <w:rsid w:val="008F6104"/>
    <w:rsid w:val="008F6148"/>
    <w:rsid w:val="008F626F"/>
    <w:rsid w:val="008F77ED"/>
    <w:rsid w:val="008F78E4"/>
    <w:rsid w:val="008F7EB3"/>
    <w:rsid w:val="008F7F56"/>
    <w:rsid w:val="00900DAA"/>
    <w:rsid w:val="00900E03"/>
    <w:rsid w:val="0090111B"/>
    <w:rsid w:val="00901A89"/>
    <w:rsid w:val="00901BEF"/>
    <w:rsid w:val="00901C54"/>
    <w:rsid w:val="009030EC"/>
    <w:rsid w:val="009032C7"/>
    <w:rsid w:val="00903E10"/>
    <w:rsid w:val="00904021"/>
    <w:rsid w:val="009040FF"/>
    <w:rsid w:val="0090424C"/>
    <w:rsid w:val="00904FCE"/>
    <w:rsid w:val="00905939"/>
    <w:rsid w:val="00905BB0"/>
    <w:rsid w:val="00905EAD"/>
    <w:rsid w:val="00906F1B"/>
    <w:rsid w:val="0090775F"/>
    <w:rsid w:val="00907D80"/>
    <w:rsid w:val="00910092"/>
    <w:rsid w:val="009102DB"/>
    <w:rsid w:val="00910AE1"/>
    <w:rsid w:val="00910BEA"/>
    <w:rsid w:val="00910CC8"/>
    <w:rsid w:val="0091107A"/>
    <w:rsid w:val="009111F3"/>
    <w:rsid w:val="0091146C"/>
    <w:rsid w:val="0091157B"/>
    <w:rsid w:val="00911C4B"/>
    <w:rsid w:val="009121A4"/>
    <w:rsid w:val="009123E6"/>
    <w:rsid w:val="00912659"/>
    <w:rsid w:val="00912914"/>
    <w:rsid w:val="00912C5B"/>
    <w:rsid w:val="00912CB8"/>
    <w:rsid w:val="00912D02"/>
    <w:rsid w:val="00912ED0"/>
    <w:rsid w:val="0091302F"/>
    <w:rsid w:val="0091326C"/>
    <w:rsid w:val="0091365B"/>
    <w:rsid w:val="0091399F"/>
    <w:rsid w:val="00913CFC"/>
    <w:rsid w:val="00913D14"/>
    <w:rsid w:val="0091410A"/>
    <w:rsid w:val="00914A40"/>
    <w:rsid w:val="00914A52"/>
    <w:rsid w:val="00914C40"/>
    <w:rsid w:val="00914CF4"/>
    <w:rsid w:val="009150D8"/>
    <w:rsid w:val="00916148"/>
    <w:rsid w:val="009163BF"/>
    <w:rsid w:val="009167EC"/>
    <w:rsid w:val="00916BA7"/>
    <w:rsid w:val="00917170"/>
    <w:rsid w:val="009171A2"/>
    <w:rsid w:val="009174C7"/>
    <w:rsid w:val="00917868"/>
    <w:rsid w:val="00917920"/>
    <w:rsid w:val="00917EF8"/>
    <w:rsid w:val="00920107"/>
    <w:rsid w:val="009206D5"/>
    <w:rsid w:val="00920842"/>
    <w:rsid w:val="00920B3F"/>
    <w:rsid w:val="00921059"/>
    <w:rsid w:val="00921196"/>
    <w:rsid w:val="009215F6"/>
    <w:rsid w:val="00921626"/>
    <w:rsid w:val="009216E3"/>
    <w:rsid w:val="00921784"/>
    <w:rsid w:val="00921936"/>
    <w:rsid w:val="00921F08"/>
    <w:rsid w:val="00922224"/>
    <w:rsid w:val="0092282B"/>
    <w:rsid w:val="00922848"/>
    <w:rsid w:val="00922C54"/>
    <w:rsid w:val="00922F31"/>
    <w:rsid w:val="0092354E"/>
    <w:rsid w:val="00923AF3"/>
    <w:rsid w:val="00923BE6"/>
    <w:rsid w:val="00923F31"/>
    <w:rsid w:val="00923F5E"/>
    <w:rsid w:val="00924398"/>
    <w:rsid w:val="009244D1"/>
    <w:rsid w:val="009245AF"/>
    <w:rsid w:val="00924D8D"/>
    <w:rsid w:val="00925028"/>
    <w:rsid w:val="009253CE"/>
    <w:rsid w:val="009257C3"/>
    <w:rsid w:val="009258CB"/>
    <w:rsid w:val="00925BFD"/>
    <w:rsid w:val="00926634"/>
    <w:rsid w:val="00926C09"/>
    <w:rsid w:val="00927115"/>
    <w:rsid w:val="0092724F"/>
    <w:rsid w:val="009272A4"/>
    <w:rsid w:val="009273C5"/>
    <w:rsid w:val="009277CB"/>
    <w:rsid w:val="009278B8"/>
    <w:rsid w:val="00927CCB"/>
    <w:rsid w:val="00927FDF"/>
    <w:rsid w:val="009305A0"/>
    <w:rsid w:val="00930A4A"/>
    <w:rsid w:val="00930E69"/>
    <w:rsid w:val="00930F9F"/>
    <w:rsid w:val="009310AF"/>
    <w:rsid w:val="009316A3"/>
    <w:rsid w:val="009317CE"/>
    <w:rsid w:val="00932676"/>
    <w:rsid w:val="0093293B"/>
    <w:rsid w:val="00932CEF"/>
    <w:rsid w:val="00933109"/>
    <w:rsid w:val="009333BF"/>
    <w:rsid w:val="00934202"/>
    <w:rsid w:val="009345CE"/>
    <w:rsid w:val="00934CC8"/>
    <w:rsid w:val="00935177"/>
    <w:rsid w:val="009353FC"/>
    <w:rsid w:val="00935AC4"/>
    <w:rsid w:val="00935BB8"/>
    <w:rsid w:val="00936285"/>
    <w:rsid w:val="009365B7"/>
    <w:rsid w:val="009368AF"/>
    <w:rsid w:val="00936A0D"/>
    <w:rsid w:val="00936ACC"/>
    <w:rsid w:val="00936B0A"/>
    <w:rsid w:val="00937275"/>
    <w:rsid w:val="00937490"/>
    <w:rsid w:val="00937755"/>
    <w:rsid w:val="00937D04"/>
    <w:rsid w:val="00937F42"/>
    <w:rsid w:val="009401E6"/>
    <w:rsid w:val="00940D1F"/>
    <w:rsid w:val="00940DA4"/>
    <w:rsid w:val="00940F4D"/>
    <w:rsid w:val="00940FCF"/>
    <w:rsid w:val="009411DF"/>
    <w:rsid w:val="00941B6E"/>
    <w:rsid w:val="00941C4E"/>
    <w:rsid w:val="00941DB0"/>
    <w:rsid w:val="0094227D"/>
    <w:rsid w:val="0094258C"/>
    <w:rsid w:val="0094265C"/>
    <w:rsid w:val="00942C0A"/>
    <w:rsid w:val="00942C6C"/>
    <w:rsid w:val="00942E54"/>
    <w:rsid w:val="009437DC"/>
    <w:rsid w:val="0094387A"/>
    <w:rsid w:val="00943AFA"/>
    <w:rsid w:val="00943ED7"/>
    <w:rsid w:val="00944240"/>
    <w:rsid w:val="009444BF"/>
    <w:rsid w:val="009447C1"/>
    <w:rsid w:val="00944993"/>
    <w:rsid w:val="00944DEF"/>
    <w:rsid w:val="00944E1C"/>
    <w:rsid w:val="0094536C"/>
    <w:rsid w:val="00945649"/>
    <w:rsid w:val="0094593C"/>
    <w:rsid w:val="00945B87"/>
    <w:rsid w:val="00945BEF"/>
    <w:rsid w:val="00945CEE"/>
    <w:rsid w:val="00945EC2"/>
    <w:rsid w:val="009460CE"/>
    <w:rsid w:val="009467D9"/>
    <w:rsid w:val="00947088"/>
    <w:rsid w:val="0094773E"/>
    <w:rsid w:val="00947D3F"/>
    <w:rsid w:val="00947F04"/>
    <w:rsid w:val="009501A9"/>
    <w:rsid w:val="009504BF"/>
    <w:rsid w:val="009506DF"/>
    <w:rsid w:val="0095071B"/>
    <w:rsid w:val="00950870"/>
    <w:rsid w:val="009513F6"/>
    <w:rsid w:val="009518E0"/>
    <w:rsid w:val="00952245"/>
    <w:rsid w:val="009525C1"/>
    <w:rsid w:val="00952CB9"/>
    <w:rsid w:val="009530BB"/>
    <w:rsid w:val="009537C9"/>
    <w:rsid w:val="009538F3"/>
    <w:rsid w:val="00953B4B"/>
    <w:rsid w:val="00953EDB"/>
    <w:rsid w:val="0095429B"/>
    <w:rsid w:val="00954456"/>
    <w:rsid w:val="00954969"/>
    <w:rsid w:val="00954AEB"/>
    <w:rsid w:val="00954CD1"/>
    <w:rsid w:val="00954ED7"/>
    <w:rsid w:val="00955067"/>
    <w:rsid w:val="009552E0"/>
    <w:rsid w:val="00955366"/>
    <w:rsid w:val="00955467"/>
    <w:rsid w:val="00955678"/>
    <w:rsid w:val="009556D1"/>
    <w:rsid w:val="00955A9C"/>
    <w:rsid w:val="0095608D"/>
    <w:rsid w:val="009564B0"/>
    <w:rsid w:val="00956660"/>
    <w:rsid w:val="009567F0"/>
    <w:rsid w:val="00956D98"/>
    <w:rsid w:val="0095732E"/>
    <w:rsid w:val="009574EC"/>
    <w:rsid w:val="0095788C"/>
    <w:rsid w:val="00957D38"/>
    <w:rsid w:val="009601C8"/>
    <w:rsid w:val="00960AB4"/>
    <w:rsid w:val="00960FCA"/>
    <w:rsid w:val="00961379"/>
    <w:rsid w:val="009613CE"/>
    <w:rsid w:val="00962144"/>
    <w:rsid w:val="009625FD"/>
    <w:rsid w:val="0096264B"/>
    <w:rsid w:val="009629EB"/>
    <w:rsid w:val="00962C6F"/>
    <w:rsid w:val="009634B1"/>
    <w:rsid w:val="00963BCF"/>
    <w:rsid w:val="0096463D"/>
    <w:rsid w:val="00964895"/>
    <w:rsid w:val="00964BD7"/>
    <w:rsid w:val="00964D2A"/>
    <w:rsid w:val="009650F0"/>
    <w:rsid w:val="0096536E"/>
    <w:rsid w:val="0096623A"/>
    <w:rsid w:val="0096644B"/>
    <w:rsid w:val="0096691F"/>
    <w:rsid w:val="00966CA1"/>
    <w:rsid w:val="00967030"/>
    <w:rsid w:val="0096708C"/>
    <w:rsid w:val="009672E8"/>
    <w:rsid w:val="0096788A"/>
    <w:rsid w:val="00967CD5"/>
    <w:rsid w:val="00967EEB"/>
    <w:rsid w:val="00967FCA"/>
    <w:rsid w:val="0097015C"/>
    <w:rsid w:val="009703CC"/>
    <w:rsid w:val="00970FB8"/>
    <w:rsid w:val="00971131"/>
    <w:rsid w:val="0097148D"/>
    <w:rsid w:val="00971B01"/>
    <w:rsid w:val="0097227B"/>
    <w:rsid w:val="00972574"/>
    <w:rsid w:val="00972953"/>
    <w:rsid w:val="00972FCB"/>
    <w:rsid w:val="00973304"/>
    <w:rsid w:val="009735BB"/>
    <w:rsid w:val="009737CF"/>
    <w:rsid w:val="00973B5E"/>
    <w:rsid w:val="00973E7C"/>
    <w:rsid w:val="00974271"/>
    <w:rsid w:val="00974275"/>
    <w:rsid w:val="00974422"/>
    <w:rsid w:val="0097467D"/>
    <w:rsid w:val="00974C9E"/>
    <w:rsid w:val="00975B25"/>
    <w:rsid w:val="009763EC"/>
    <w:rsid w:val="00976EF0"/>
    <w:rsid w:val="00976FB6"/>
    <w:rsid w:val="00977859"/>
    <w:rsid w:val="00977B74"/>
    <w:rsid w:val="00980075"/>
    <w:rsid w:val="00980945"/>
    <w:rsid w:val="00980C3C"/>
    <w:rsid w:val="00980D31"/>
    <w:rsid w:val="00980EC1"/>
    <w:rsid w:val="00981259"/>
    <w:rsid w:val="009815D3"/>
    <w:rsid w:val="0098285F"/>
    <w:rsid w:val="00983621"/>
    <w:rsid w:val="00983BA5"/>
    <w:rsid w:val="00984235"/>
    <w:rsid w:val="00984274"/>
    <w:rsid w:val="0098471E"/>
    <w:rsid w:val="0098483B"/>
    <w:rsid w:val="009848DA"/>
    <w:rsid w:val="009849C4"/>
    <w:rsid w:val="00984AEA"/>
    <w:rsid w:val="00984B64"/>
    <w:rsid w:val="0098500D"/>
    <w:rsid w:val="00985465"/>
    <w:rsid w:val="009855CE"/>
    <w:rsid w:val="009864B2"/>
    <w:rsid w:val="00986654"/>
    <w:rsid w:val="00986AF2"/>
    <w:rsid w:val="00986E32"/>
    <w:rsid w:val="00986FAA"/>
    <w:rsid w:val="00987150"/>
    <w:rsid w:val="00987396"/>
    <w:rsid w:val="009875B9"/>
    <w:rsid w:val="009876D9"/>
    <w:rsid w:val="00987A00"/>
    <w:rsid w:val="00987B7E"/>
    <w:rsid w:val="00987E36"/>
    <w:rsid w:val="00987E79"/>
    <w:rsid w:val="00987FEA"/>
    <w:rsid w:val="0099054D"/>
    <w:rsid w:val="00990639"/>
    <w:rsid w:val="00991717"/>
    <w:rsid w:val="00991B42"/>
    <w:rsid w:val="00991CBD"/>
    <w:rsid w:val="00991F7F"/>
    <w:rsid w:val="00992207"/>
    <w:rsid w:val="00992885"/>
    <w:rsid w:val="00992ED9"/>
    <w:rsid w:val="00992F3E"/>
    <w:rsid w:val="00993081"/>
    <w:rsid w:val="00993189"/>
    <w:rsid w:val="00993259"/>
    <w:rsid w:val="00993314"/>
    <w:rsid w:val="0099353C"/>
    <w:rsid w:val="0099396A"/>
    <w:rsid w:val="00993C6F"/>
    <w:rsid w:val="009940BD"/>
    <w:rsid w:val="00994AE5"/>
    <w:rsid w:val="00994F3A"/>
    <w:rsid w:val="00994F59"/>
    <w:rsid w:val="0099518E"/>
    <w:rsid w:val="0099520D"/>
    <w:rsid w:val="00995253"/>
    <w:rsid w:val="009953CF"/>
    <w:rsid w:val="009955D7"/>
    <w:rsid w:val="00996111"/>
    <w:rsid w:val="0099638F"/>
    <w:rsid w:val="0099682F"/>
    <w:rsid w:val="009970DB"/>
    <w:rsid w:val="0099796A"/>
    <w:rsid w:val="00997B21"/>
    <w:rsid w:val="00997B4E"/>
    <w:rsid w:val="009A0364"/>
    <w:rsid w:val="009A03DB"/>
    <w:rsid w:val="009A03FF"/>
    <w:rsid w:val="009A0434"/>
    <w:rsid w:val="009A0485"/>
    <w:rsid w:val="009A093D"/>
    <w:rsid w:val="009A0C43"/>
    <w:rsid w:val="009A103F"/>
    <w:rsid w:val="009A1346"/>
    <w:rsid w:val="009A14EE"/>
    <w:rsid w:val="009A185D"/>
    <w:rsid w:val="009A2148"/>
    <w:rsid w:val="009A2500"/>
    <w:rsid w:val="009A2A5E"/>
    <w:rsid w:val="009A2C48"/>
    <w:rsid w:val="009A33A4"/>
    <w:rsid w:val="009A40B9"/>
    <w:rsid w:val="009A4322"/>
    <w:rsid w:val="009A43C1"/>
    <w:rsid w:val="009A4E37"/>
    <w:rsid w:val="009A562F"/>
    <w:rsid w:val="009A6102"/>
    <w:rsid w:val="009A664C"/>
    <w:rsid w:val="009A672C"/>
    <w:rsid w:val="009A6AE7"/>
    <w:rsid w:val="009A6E42"/>
    <w:rsid w:val="009A72CF"/>
    <w:rsid w:val="009A7513"/>
    <w:rsid w:val="009B040F"/>
    <w:rsid w:val="009B15EF"/>
    <w:rsid w:val="009B1AEA"/>
    <w:rsid w:val="009B1B1F"/>
    <w:rsid w:val="009B1C75"/>
    <w:rsid w:val="009B229F"/>
    <w:rsid w:val="009B242B"/>
    <w:rsid w:val="009B26BE"/>
    <w:rsid w:val="009B2DAA"/>
    <w:rsid w:val="009B2F2E"/>
    <w:rsid w:val="009B4433"/>
    <w:rsid w:val="009B4CEC"/>
    <w:rsid w:val="009B51EC"/>
    <w:rsid w:val="009B56E5"/>
    <w:rsid w:val="009B58EB"/>
    <w:rsid w:val="009B5BB4"/>
    <w:rsid w:val="009B60A5"/>
    <w:rsid w:val="009B6315"/>
    <w:rsid w:val="009B687F"/>
    <w:rsid w:val="009B6D41"/>
    <w:rsid w:val="009B72CA"/>
    <w:rsid w:val="009B742C"/>
    <w:rsid w:val="009B78E3"/>
    <w:rsid w:val="009C02E7"/>
    <w:rsid w:val="009C03CF"/>
    <w:rsid w:val="009C0702"/>
    <w:rsid w:val="009C07A2"/>
    <w:rsid w:val="009C0BC4"/>
    <w:rsid w:val="009C154F"/>
    <w:rsid w:val="009C15F2"/>
    <w:rsid w:val="009C16D8"/>
    <w:rsid w:val="009C1BB5"/>
    <w:rsid w:val="009C227A"/>
    <w:rsid w:val="009C2E9B"/>
    <w:rsid w:val="009C316A"/>
    <w:rsid w:val="009C3A9F"/>
    <w:rsid w:val="009C3B97"/>
    <w:rsid w:val="009C47E6"/>
    <w:rsid w:val="009C4879"/>
    <w:rsid w:val="009C4D15"/>
    <w:rsid w:val="009C5595"/>
    <w:rsid w:val="009C576D"/>
    <w:rsid w:val="009C58DA"/>
    <w:rsid w:val="009C5B26"/>
    <w:rsid w:val="009C5C34"/>
    <w:rsid w:val="009C5D3E"/>
    <w:rsid w:val="009C5E4A"/>
    <w:rsid w:val="009C63A6"/>
    <w:rsid w:val="009C6953"/>
    <w:rsid w:val="009C6AC9"/>
    <w:rsid w:val="009C6CA4"/>
    <w:rsid w:val="009C7A05"/>
    <w:rsid w:val="009C7BCE"/>
    <w:rsid w:val="009C7F42"/>
    <w:rsid w:val="009C7F85"/>
    <w:rsid w:val="009D044C"/>
    <w:rsid w:val="009D05A2"/>
    <w:rsid w:val="009D0C48"/>
    <w:rsid w:val="009D0E64"/>
    <w:rsid w:val="009D14EB"/>
    <w:rsid w:val="009D1507"/>
    <w:rsid w:val="009D199D"/>
    <w:rsid w:val="009D1AB2"/>
    <w:rsid w:val="009D2143"/>
    <w:rsid w:val="009D23BD"/>
    <w:rsid w:val="009D24E0"/>
    <w:rsid w:val="009D2511"/>
    <w:rsid w:val="009D2654"/>
    <w:rsid w:val="009D2B32"/>
    <w:rsid w:val="009D2C7F"/>
    <w:rsid w:val="009D38C9"/>
    <w:rsid w:val="009D419B"/>
    <w:rsid w:val="009D4AF0"/>
    <w:rsid w:val="009D59E4"/>
    <w:rsid w:val="009D5E5D"/>
    <w:rsid w:val="009D6453"/>
    <w:rsid w:val="009D64A4"/>
    <w:rsid w:val="009D656F"/>
    <w:rsid w:val="009D6FB3"/>
    <w:rsid w:val="009D71FA"/>
    <w:rsid w:val="009D7C33"/>
    <w:rsid w:val="009E0589"/>
    <w:rsid w:val="009E201B"/>
    <w:rsid w:val="009E25EA"/>
    <w:rsid w:val="009E2C2D"/>
    <w:rsid w:val="009E3069"/>
    <w:rsid w:val="009E3201"/>
    <w:rsid w:val="009E34B6"/>
    <w:rsid w:val="009E38BF"/>
    <w:rsid w:val="009E3ADA"/>
    <w:rsid w:val="009E402F"/>
    <w:rsid w:val="009E4073"/>
    <w:rsid w:val="009E413D"/>
    <w:rsid w:val="009E4161"/>
    <w:rsid w:val="009E447C"/>
    <w:rsid w:val="009E4723"/>
    <w:rsid w:val="009E4E03"/>
    <w:rsid w:val="009E5074"/>
    <w:rsid w:val="009E5324"/>
    <w:rsid w:val="009E5983"/>
    <w:rsid w:val="009E598B"/>
    <w:rsid w:val="009E5E2C"/>
    <w:rsid w:val="009E5EA8"/>
    <w:rsid w:val="009E630F"/>
    <w:rsid w:val="009E66B4"/>
    <w:rsid w:val="009E6B54"/>
    <w:rsid w:val="009E6B66"/>
    <w:rsid w:val="009E7459"/>
    <w:rsid w:val="009E74C6"/>
    <w:rsid w:val="009E75E0"/>
    <w:rsid w:val="009E788A"/>
    <w:rsid w:val="009E7F4B"/>
    <w:rsid w:val="009E7FDE"/>
    <w:rsid w:val="009F02A1"/>
    <w:rsid w:val="009F0682"/>
    <w:rsid w:val="009F0B46"/>
    <w:rsid w:val="009F1B86"/>
    <w:rsid w:val="009F2099"/>
    <w:rsid w:val="009F20DB"/>
    <w:rsid w:val="009F21AA"/>
    <w:rsid w:val="009F285D"/>
    <w:rsid w:val="009F2F78"/>
    <w:rsid w:val="009F2FF1"/>
    <w:rsid w:val="009F3019"/>
    <w:rsid w:val="009F306E"/>
    <w:rsid w:val="009F308E"/>
    <w:rsid w:val="009F3383"/>
    <w:rsid w:val="009F3EAF"/>
    <w:rsid w:val="009F3F0A"/>
    <w:rsid w:val="009F428E"/>
    <w:rsid w:val="009F4D99"/>
    <w:rsid w:val="009F5399"/>
    <w:rsid w:val="009F5856"/>
    <w:rsid w:val="009F621A"/>
    <w:rsid w:val="009F658E"/>
    <w:rsid w:val="009F6590"/>
    <w:rsid w:val="009F6C2F"/>
    <w:rsid w:val="009F6DAF"/>
    <w:rsid w:val="009F6FCF"/>
    <w:rsid w:val="009F6FD2"/>
    <w:rsid w:val="009F74F4"/>
    <w:rsid w:val="009F7559"/>
    <w:rsid w:val="009F756A"/>
    <w:rsid w:val="009F7713"/>
    <w:rsid w:val="009F7A31"/>
    <w:rsid w:val="009F7AE6"/>
    <w:rsid w:val="009F7CD6"/>
    <w:rsid w:val="00A00216"/>
    <w:rsid w:val="00A00472"/>
    <w:rsid w:val="00A0072A"/>
    <w:rsid w:val="00A00BDE"/>
    <w:rsid w:val="00A00C2F"/>
    <w:rsid w:val="00A00E4D"/>
    <w:rsid w:val="00A0108B"/>
    <w:rsid w:val="00A01510"/>
    <w:rsid w:val="00A0160F"/>
    <w:rsid w:val="00A0162A"/>
    <w:rsid w:val="00A01D2F"/>
    <w:rsid w:val="00A020C8"/>
    <w:rsid w:val="00A0244E"/>
    <w:rsid w:val="00A0268D"/>
    <w:rsid w:val="00A029AD"/>
    <w:rsid w:val="00A02CCE"/>
    <w:rsid w:val="00A02DE0"/>
    <w:rsid w:val="00A033BC"/>
    <w:rsid w:val="00A03ABE"/>
    <w:rsid w:val="00A0405C"/>
    <w:rsid w:val="00A04074"/>
    <w:rsid w:val="00A040FB"/>
    <w:rsid w:val="00A041CA"/>
    <w:rsid w:val="00A0526C"/>
    <w:rsid w:val="00A05289"/>
    <w:rsid w:val="00A05873"/>
    <w:rsid w:val="00A05946"/>
    <w:rsid w:val="00A05AEB"/>
    <w:rsid w:val="00A061BF"/>
    <w:rsid w:val="00A0626E"/>
    <w:rsid w:val="00A06872"/>
    <w:rsid w:val="00A06FE0"/>
    <w:rsid w:val="00A0777B"/>
    <w:rsid w:val="00A077F5"/>
    <w:rsid w:val="00A10028"/>
    <w:rsid w:val="00A10749"/>
    <w:rsid w:val="00A10869"/>
    <w:rsid w:val="00A10A77"/>
    <w:rsid w:val="00A10A89"/>
    <w:rsid w:val="00A10C42"/>
    <w:rsid w:val="00A11FCD"/>
    <w:rsid w:val="00A11FFF"/>
    <w:rsid w:val="00A12032"/>
    <w:rsid w:val="00A1238E"/>
    <w:rsid w:val="00A126BD"/>
    <w:rsid w:val="00A12766"/>
    <w:rsid w:val="00A12986"/>
    <w:rsid w:val="00A12B12"/>
    <w:rsid w:val="00A12C7B"/>
    <w:rsid w:val="00A12DDA"/>
    <w:rsid w:val="00A130F9"/>
    <w:rsid w:val="00A132ED"/>
    <w:rsid w:val="00A133CB"/>
    <w:rsid w:val="00A13559"/>
    <w:rsid w:val="00A136F6"/>
    <w:rsid w:val="00A13994"/>
    <w:rsid w:val="00A14905"/>
    <w:rsid w:val="00A149AB"/>
    <w:rsid w:val="00A14A07"/>
    <w:rsid w:val="00A14A0E"/>
    <w:rsid w:val="00A14B7A"/>
    <w:rsid w:val="00A15160"/>
    <w:rsid w:val="00A152E1"/>
    <w:rsid w:val="00A1570C"/>
    <w:rsid w:val="00A163BB"/>
    <w:rsid w:val="00A1640D"/>
    <w:rsid w:val="00A165CE"/>
    <w:rsid w:val="00A16E91"/>
    <w:rsid w:val="00A17091"/>
    <w:rsid w:val="00A179DD"/>
    <w:rsid w:val="00A17BA9"/>
    <w:rsid w:val="00A17DAA"/>
    <w:rsid w:val="00A2033D"/>
    <w:rsid w:val="00A20423"/>
    <w:rsid w:val="00A20CF5"/>
    <w:rsid w:val="00A2118C"/>
    <w:rsid w:val="00A2132C"/>
    <w:rsid w:val="00A21483"/>
    <w:rsid w:val="00A22046"/>
    <w:rsid w:val="00A2272E"/>
    <w:rsid w:val="00A22C3B"/>
    <w:rsid w:val="00A2370F"/>
    <w:rsid w:val="00A23933"/>
    <w:rsid w:val="00A23AE9"/>
    <w:rsid w:val="00A23E10"/>
    <w:rsid w:val="00A24CBE"/>
    <w:rsid w:val="00A24D8B"/>
    <w:rsid w:val="00A24DCF"/>
    <w:rsid w:val="00A265D1"/>
    <w:rsid w:val="00A267F6"/>
    <w:rsid w:val="00A269EB"/>
    <w:rsid w:val="00A26B44"/>
    <w:rsid w:val="00A26C89"/>
    <w:rsid w:val="00A26DC0"/>
    <w:rsid w:val="00A27281"/>
    <w:rsid w:val="00A273CA"/>
    <w:rsid w:val="00A27638"/>
    <w:rsid w:val="00A276F1"/>
    <w:rsid w:val="00A27818"/>
    <w:rsid w:val="00A278BF"/>
    <w:rsid w:val="00A27C6D"/>
    <w:rsid w:val="00A30570"/>
    <w:rsid w:val="00A30783"/>
    <w:rsid w:val="00A30799"/>
    <w:rsid w:val="00A30E65"/>
    <w:rsid w:val="00A3193C"/>
    <w:rsid w:val="00A323E7"/>
    <w:rsid w:val="00A32632"/>
    <w:rsid w:val="00A32667"/>
    <w:rsid w:val="00A32E83"/>
    <w:rsid w:val="00A32F77"/>
    <w:rsid w:val="00A33150"/>
    <w:rsid w:val="00A334E3"/>
    <w:rsid w:val="00A33AC0"/>
    <w:rsid w:val="00A33D48"/>
    <w:rsid w:val="00A34782"/>
    <w:rsid w:val="00A34F3D"/>
    <w:rsid w:val="00A35533"/>
    <w:rsid w:val="00A359D3"/>
    <w:rsid w:val="00A35E3B"/>
    <w:rsid w:val="00A3660A"/>
    <w:rsid w:val="00A36D61"/>
    <w:rsid w:val="00A36EC1"/>
    <w:rsid w:val="00A373D7"/>
    <w:rsid w:val="00A37606"/>
    <w:rsid w:val="00A376EA"/>
    <w:rsid w:val="00A37FB8"/>
    <w:rsid w:val="00A40005"/>
    <w:rsid w:val="00A404A1"/>
    <w:rsid w:val="00A409D7"/>
    <w:rsid w:val="00A40BDB"/>
    <w:rsid w:val="00A40C91"/>
    <w:rsid w:val="00A40E5B"/>
    <w:rsid w:val="00A40FB8"/>
    <w:rsid w:val="00A416CB"/>
    <w:rsid w:val="00A41C7D"/>
    <w:rsid w:val="00A42194"/>
    <w:rsid w:val="00A4223B"/>
    <w:rsid w:val="00A42329"/>
    <w:rsid w:val="00A42746"/>
    <w:rsid w:val="00A42A38"/>
    <w:rsid w:val="00A42AED"/>
    <w:rsid w:val="00A42F82"/>
    <w:rsid w:val="00A4308F"/>
    <w:rsid w:val="00A43253"/>
    <w:rsid w:val="00A4335B"/>
    <w:rsid w:val="00A438ED"/>
    <w:rsid w:val="00A43B49"/>
    <w:rsid w:val="00A44092"/>
    <w:rsid w:val="00A44316"/>
    <w:rsid w:val="00A44407"/>
    <w:rsid w:val="00A4447E"/>
    <w:rsid w:val="00A44BF3"/>
    <w:rsid w:val="00A44C0D"/>
    <w:rsid w:val="00A45272"/>
    <w:rsid w:val="00A454E5"/>
    <w:rsid w:val="00A458EF"/>
    <w:rsid w:val="00A45CF2"/>
    <w:rsid w:val="00A45D8D"/>
    <w:rsid w:val="00A46191"/>
    <w:rsid w:val="00A461C6"/>
    <w:rsid w:val="00A46369"/>
    <w:rsid w:val="00A466D2"/>
    <w:rsid w:val="00A46931"/>
    <w:rsid w:val="00A47038"/>
    <w:rsid w:val="00A4741B"/>
    <w:rsid w:val="00A4743A"/>
    <w:rsid w:val="00A47D6D"/>
    <w:rsid w:val="00A5008A"/>
    <w:rsid w:val="00A505DE"/>
    <w:rsid w:val="00A508B2"/>
    <w:rsid w:val="00A514F6"/>
    <w:rsid w:val="00A518F8"/>
    <w:rsid w:val="00A51DAE"/>
    <w:rsid w:val="00A51FC5"/>
    <w:rsid w:val="00A52141"/>
    <w:rsid w:val="00A52164"/>
    <w:rsid w:val="00A52212"/>
    <w:rsid w:val="00A52487"/>
    <w:rsid w:val="00A52566"/>
    <w:rsid w:val="00A52F4D"/>
    <w:rsid w:val="00A530A8"/>
    <w:rsid w:val="00A53124"/>
    <w:rsid w:val="00A53167"/>
    <w:rsid w:val="00A53579"/>
    <w:rsid w:val="00A53833"/>
    <w:rsid w:val="00A53AD4"/>
    <w:rsid w:val="00A5427E"/>
    <w:rsid w:val="00A546CD"/>
    <w:rsid w:val="00A5481D"/>
    <w:rsid w:val="00A54B6A"/>
    <w:rsid w:val="00A54C4B"/>
    <w:rsid w:val="00A55344"/>
    <w:rsid w:val="00A558A4"/>
    <w:rsid w:val="00A558C3"/>
    <w:rsid w:val="00A560ED"/>
    <w:rsid w:val="00A56E79"/>
    <w:rsid w:val="00A56EAF"/>
    <w:rsid w:val="00A577C9"/>
    <w:rsid w:val="00A57EAE"/>
    <w:rsid w:val="00A605BE"/>
    <w:rsid w:val="00A60844"/>
    <w:rsid w:val="00A60EF4"/>
    <w:rsid w:val="00A61FB6"/>
    <w:rsid w:val="00A62307"/>
    <w:rsid w:val="00A628CB"/>
    <w:rsid w:val="00A6293F"/>
    <w:rsid w:val="00A629D1"/>
    <w:rsid w:val="00A62CD9"/>
    <w:rsid w:val="00A62F43"/>
    <w:rsid w:val="00A632CD"/>
    <w:rsid w:val="00A63E0A"/>
    <w:rsid w:val="00A6425C"/>
    <w:rsid w:val="00A646AE"/>
    <w:rsid w:val="00A6471F"/>
    <w:rsid w:val="00A64DFE"/>
    <w:rsid w:val="00A64F7C"/>
    <w:rsid w:val="00A65927"/>
    <w:rsid w:val="00A65E04"/>
    <w:rsid w:val="00A65F42"/>
    <w:rsid w:val="00A6604A"/>
    <w:rsid w:val="00A6615D"/>
    <w:rsid w:val="00A6649F"/>
    <w:rsid w:val="00A665EB"/>
    <w:rsid w:val="00A667F1"/>
    <w:rsid w:val="00A66808"/>
    <w:rsid w:val="00A668E3"/>
    <w:rsid w:val="00A66BEC"/>
    <w:rsid w:val="00A6738E"/>
    <w:rsid w:val="00A6766C"/>
    <w:rsid w:val="00A67A4C"/>
    <w:rsid w:val="00A67FCD"/>
    <w:rsid w:val="00A703AB"/>
    <w:rsid w:val="00A708A2"/>
    <w:rsid w:val="00A70BB0"/>
    <w:rsid w:val="00A70DB4"/>
    <w:rsid w:val="00A70E6B"/>
    <w:rsid w:val="00A715D7"/>
    <w:rsid w:val="00A716A8"/>
    <w:rsid w:val="00A71AF3"/>
    <w:rsid w:val="00A7220E"/>
    <w:rsid w:val="00A7225A"/>
    <w:rsid w:val="00A7284E"/>
    <w:rsid w:val="00A72EE6"/>
    <w:rsid w:val="00A733BA"/>
    <w:rsid w:val="00A73777"/>
    <w:rsid w:val="00A7386D"/>
    <w:rsid w:val="00A73988"/>
    <w:rsid w:val="00A742C3"/>
    <w:rsid w:val="00A74874"/>
    <w:rsid w:val="00A753F1"/>
    <w:rsid w:val="00A75D13"/>
    <w:rsid w:val="00A75D76"/>
    <w:rsid w:val="00A76B69"/>
    <w:rsid w:val="00A76BDD"/>
    <w:rsid w:val="00A772F0"/>
    <w:rsid w:val="00A77312"/>
    <w:rsid w:val="00A80E6F"/>
    <w:rsid w:val="00A80E75"/>
    <w:rsid w:val="00A80F13"/>
    <w:rsid w:val="00A81646"/>
    <w:rsid w:val="00A817C2"/>
    <w:rsid w:val="00A81CBE"/>
    <w:rsid w:val="00A81D1B"/>
    <w:rsid w:val="00A81F1E"/>
    <w:rsid w:val="00A82510"/>
    <w:rsid w:val="00A82783"/>
    <w:rsid w:val="00A827D8"/>
    <w:rsid w:val="00A82827"/>
    <w:rsid w:val="00A83348"/>
    <w:rsid w:val="00A8405D"/>
    <w:rsid w:val="00A840D3"/>
    <w:rsid w:val="00A841A1"/>
    <w:rsid w:val="00A84857"/>
    <w:rsid w:val="00A84CA8"/>
    <w:rsid w:val="00A8543E"/>
    <w:rsid w:val="00A8568D"/>
    <w:rsid w:val="00A85CB9"/>
    <w:rsid w:val="00A85F33"/>
    <w:rsid w:val="00A86840"/>
    <w:rsid w:val="00A8759F"/>
    <w:rsid w:val="00A876C5"/>
    <w:rsid w:val="00A877C4"/>
    <w:rsid w:val="00A87FD4"/>
    <w:rsid w:val="00A90246"/>
    <w:rsid w:val="00A902C5"/>
    <w:rsid w:val="00A90816"/>
    <w:rsid w:val="00A90CE6"/>
    <w:rsid w:val="00A90CED"/>
    <w:rsid w:val="00A90EAA"/>
    <w:rsid w:val="00A928AF"/>
    <w:rsid w:val="00A92B29"/>
    <w:rsid w:val="00A932DB"/>
    <w:rsid w:val="00A9334A"/>
    <w:rsid w:val="00A93939"/>
    <w:rsid w:val="00A9489A"/>
    <w:rsid w:val="00A94CC6"/>
    <w:rsid w:val="00A94D69"/>
    <w:rsid w:val="00A94EBA"/>
    <w:rsid w:val="00A94FE4"/>
    <w:rsid w:val="00A9518D"/>
    <w:rsid w:val="00A9537C"/>
    <w:rsid w:val="00A95D1D"/>
    <w:rsid w:val="00A96406"/>
    <w:rsid w:val="00A96533"/>
    <w:rsid w:val="00A96D20"/>
    <w:rsid w:val="00A971FB"/>
    <w:rsid w:val="00A97393"/>
    <w:rsid w:val="00A973C0"/>
    <w:rsid w:val="00A976FE"/>
    <w:rsid w:val="00AA0296"/>
    <w:rsid w:val="00AA06B4"/>
    <w:rsid w:val="00AA11A9"/>
    <w:rsid w:val="00AA1457"/>
    <w:rsid w:val="00AA1E87"/>
    <w:rsid w:val="00AA217D"/>
    <w:rsid w:val="00AA230E"/>
    <w:rsid w:val="00AA2E50"/>
    <w:rsid w:val="00AA31BD"/>
    <w:rsid w:val="00AA31FD"/>
    <w:rsid w:val="00AA3959"/>
    <w:rsid w:val="00AA3CDD"/>
    <w:rsid w:val="00AA3DD1"/>
    <w:rsid w:val="00AA3ECE"/>
    <w:rsid w:val="00AA45B1"/>
    <w:rsid w:val="00AA4C98"/>
    <w:rsid w:val="00AA4CDB"/>
    <w:rsid w:val="00AA4E5B"/>
    <w:rsid w:val="00AA5249"/>
    <w:rsid w:val="00AA5427"/>
    <w:rsid w:val="00AA574B"/>
    <w:rsid w:val="00AA5A36"/>
    <w:rsid w:val="00AA5AE5"/>
    <w:rsid w:val="00AA5B0A"/>
    <w:rsid w:val="00AA62FF"/>
    <w:rsid w:val="00AA6769"/>
    <w:rsid w:val="00AA746A"/>
    <w:rsid w:val="00AA74A9"/>
    <w:rsid w:val="00AA7F22"/>
    <w:rsid w:val="00AB0422"/>
    <w:rsid w:val="00AB0744"/>
    <w:rsid w:val="00AB0A13"/>
    <w:rsid w:val="00AB1519"/>
    <w:rsid w:val="00AB164C"/>
    <w:rsid w:val="00AB19A4"/>
    <w:rsid w:val="00AB1AAC"/>
    <w:rsid w:val="00AB2269"/>
    <w:rsid w:val="00AB2334"/>
    <w:rsid w:val="00AB2585"/>
    <w:rsid w:val="00AB2878"/>
    <w:rsid w:val="00AB2BF8"/>
    <w:rsid w:val="00AB30FE"/>
    <w:rsid w:val="00AB32E9"/>
    <w:rsid w:val="00AB3698"/>
    <w:rsid w:val="00AB38F2"/>
    <w:rsid w:val="00AB3A44"/>
    <w:rsid w:val="00AB41B2"/>
    <w:rsid w:val="00AB4B40"/>
    <w:rsid w:val="00AB57F2"/>
    <w:rsid w:val="00AB5A0B"/>
    <w:rsid w:val="00AB5EE2"/>
    <w:rsid w:val="00AB6421"/>
    <w:rsid w:val="00AB66F6"/>
    <w:rsid w:val="00AB6716"/>
    <w:rsid w:val="00AB744A"/>
    <w:rsid w:val="00AC05C3"/>
    <w:rsid w:val="00AC08D1"/>
    <w:rsid w:val="00AC0906"/>
    <w:rsid w:val="00AC0B74"/>
    <w:rsid w:val="00AC0BCC"/>
    <w:rsid w:val="00AC0FAC"/>
    <w:rsid w:val="00AC11EE"/>
    <w:rsid w:val="00AC1F50"/>
    <w:rsid w:val="00AC1F67"/>
    <w:rsid w:val="00AC200F"/>
    <w:rsid w:val="00AC2675"/>
    <w:rsid w:val="00AC274D"/>
    <w:rsid w:val="00AC27C0"/>
    <w:rsid w:val="00AC299E"/>
    <w:rsid w:val="00AC2AB4"/>
    <w:rsid w:val="00AC2DC7"/>
    <w:rsid w:val="00AC2E02"/>
    <w:rsid w:val="00AC2EFE"/>
    <w:rsid w:val="00AC32A1"/>
    <w:rsid w:val="00AC3582"/>
    <w:rsid w:val="00AC446C"/>
    <w:rsid w:val="00AC4670"/>
    <w:rsid w:val="00AC4706"/>
    <w:rsid w:val="00AC4F27"/>
    <w:rsid w:val="00AC4FD5"/>
    <w:rsid w:val="00AC5CF6"/>
    <w:rsid w:val="00AC62A8"/>
    <w:rsid w:val="00AC646B"/>
    <w:rsid w:val="00AC6C90"/>
    <w:rsid w:val="00AC6D03"/>
    <w:rsid w:val="00AC6E67"/>
    <w:rsid w:val="00AC70D8"/>
    <w:rsid w:val="00AC7D3D"/>
    <w:rsid w:val="00AC7F17"/>
    <w:rsid w:val="00AD01BE"/>
    <w:rsid w:val="00AD072F"/>
    <w:rsid w:val="00AD0905"/>
    <w:rsid w:val="00AD170F"/>
    <w:rsid w:val="00AD1CB0"/>
    <w:rsid w:val="00AD1F57"/>
    <w:rsid w:val="00AD20FD"/>
    <w:rsid w:val="00AD2A24"/>
    <w:rsid w:val="00AD2B3A"/>
    <w:rsid w:val="00AD35F8"/>
    <w:rsid w:val="00AD369E"/>
    <w:rsid w:val="00AD3F5F"/>
    <w:rsid w:val="00AD4338"/>
    <w:rsid w:val="00AD444B"/>
    <w:rsid w:val="00AD44F9"/>
    <w:rsid w:val="00AD4AE1"/>
    <w:rsid w:val="00AD4EF0"/>
    <w:rsid w:val="00AD5287"/>
    <w:rsid w:val="00AD529D"/>
    <w:rsid w:val="00AD5A9F"/>
    <w:rsid w:val="00AD5AA6"/>
    <w:rsid w:val="00AD5D12"/>
    <w:rsid w:val="00AD6213"/>
    <w:rsid w:val="00AD6566"/>
    <w:rsid w:val="00AD6788"/>
    <w:rsid w:val="00AD6969"/>
    <w:rsid w:val="00AD6989"/>
    <w:rsid w:val="00AD6A3B"/>
    <w:rsid w:val="00AD7490"/>
    <w:rsid w:val="00AD753A"/>
    <w:rsid w:val="00AE03C9"/>
    <w:rsid w:val="00AE0628"/>
    <w:rsid w:val="00AE100B"/>
    <w:rsid w:val="00AE1192"/>
    <w:rsid w:val="00AE1D21"/>
    <w:rsid w:val="00AE23D9"/>
    <w:rsid w:val="00AE2874"/>
    <w:rsid w:val="00AE29CD"/>
    <w:rsid w:val="00AE2A13"/>
    <w:rsid w:val="00AE2AE8"/>
    <w:rsid w:val="00AE2D8B"/>
    <w:rsid w:val="00AE2DB8"/>
    <w:rsid w:val="00AE31A1"/>
    <w:rsid w:val="00AE3313"/>
    <w:rsid w:val="00AE336B"/>
    <w:rsid w:val="00AE34B9"/>
    <w:rsid w:val="00AE3812"/>
    <w:rsid w:val="00AE3999"/>
    <w:rsid w:val="00AE3D66"/>
    <w:rsid w:val="00AE3FF2"/>
    <w:rsid w:val="00AE41E0"/>
    <w:rsid w:val="00AE4376"/>
    <w:rsid w:val="00AE4596"/>
    <w:rsid w:val="00AE4716"/>
    <w:rsid w:val="00AE47A9"/>
    <w:rsid w:val="00AE496A"/>
    <w:rsid w:val="00AE4D8D"/>
    <w:rsid w:val="00AE535A"/>
    <w:rsid w:val="00AE5D98"/>
    <w:rsid w:val="00AE5F60"/>
    <w:rsid w:val="00AE61BB"/>
    <w:rsid w:val="00AE62AA"/>
    <w:rsid w:val="00AE6E53"/>
    <w:rsid w:val="00AE6E64"/>
    <w:rsid w:val="00AE6E89"/>
    <w:rsid w:val="00AE7436"/>
    <w:rsid w:val="00AE7FB2"/>
    <w:rsid w:val="00AF0321"/>
    <w:rsid w:val="00AF0371"/>
    <w:rsid w:val="00AF0413"/>
    <w:rsid w:val="00AF0801"/>
    <w:rsid w:val="00AF0DF9"/>
    <w:rsid w:val="00AF179B"/>
    <w:rsid w:val="00AF1DC9"/>
    <w:rsid w:val="00AF2408"/>
    <w:rsid w:val="00AF2851"/>
    <w:rsid w:val="00AF2CD9"/>
    <w:rsid w:val="00AF37B0"/>
    <w:rsid w:val="00AF3B22"/>
    <w:rsid w:val="00AF3CD6"/>
    <w:rsid w:val="00AF4AFD"/>
    <w:rsid w:val="00AF4D09"/>
    <w:rsid w:val="00AF5169"/>
    <w:rsid w:val="00AF5751"/>
    <w:rsid w:val="00AF5AB1"/>
    <w:rsid w:val="00AF5EE9"/>
    <w:rsid w:val="00AF62E8"/>
    <w:rsid w:val="00AF62FB"/>
    <w:rsid w:val="00AF6360"/>
    <w:rsid w:val="00AF6B2F"/>
    <w:rsid w:val="00AF6E2E"/>
    <w:rsid w:val="00AF7186"/>
    <w:rsid w:val="00AF7200"/>
    <w:rsid w:val="00AF7214"/>
    <w:rsid w:val="00AF72AF"/>
    <w:rsid w:val="00AF774F"/>
    <w:rsid w:val="00AF780E"/>
    <w:rsid w:val="00B001C1"/>
    <w:rsid w:val="00B002A6"/>
    <w:rsid w:val="00B003B3"/>
    <w:rsid w:val="00B0064C"/>
    <w:rsid w:val="00B006A0"/>
    <w:rsid w:val="00B007FD"/>
    <w:rsid w:val="00B0081A"/>
    <w:rsid w:val="00B00B89"/>
    <w:rsid w:val="00B00C56"/>
    <w:rsid w:val="00B00CDA"/>
    <w:rsid w:val="00B00E02"/>
    <w:rsid w:val="00B00F26"/>
    <w:rsid w:val="00B0107B"/>
    <w:rsid w:val="00B0134C"/>
    <w:rsid w:val="00B013B9"/>
    <w:rsid w:val="00B014FF"/>
    <w:rsid w:val="00B017F6"/>
    <w:rsid w:val="00B01A72"/>
    <w:rsid w:val="00B020A3"/>
    <w:rsid w:val="00B02A12"/>
    <w:rsid w:val="00B03BC7"/>
    <w:rsid w:val="00B03EB5"/>
    <w:rsid w:val="00B03FD3"/>
    <w:rsid w:val="00B04527"/>
    <w:rsid w:val="00B0458C"/>
    <w:rsid w:val="00B04E0E"/>
    <w:rsid w:val="00B050C9"/>
    <w:rsid w:val="00B05265"/>
    <w:rsid w:val="00B0535D"/>
    <w:rsid w:val="00B05685"/>
    <w:rsid w:val="00B0577E"/>
    <w:rsid w:val="00B05DE0"/>
    <w:rsid w:val="00B061C8"/>
    <w:rsid w:val="00B068C1"/>
    <w:rsid w:val="00B06A4D"/>
    <w:rsid w:val="00B06C7C"/>
    <w:rsid w:val="00B06E44"/>
    <w:rsid w:val="00B07209"/>
    <w:rsid w:val="00B072B8"/>
    <w:rsid w:val="00B07DF8"/>
    <w:rsid w:val="00B1021F"/>
    <w:rsid w:val="00B10281"/>
    <w:rsid w:val="00B10352"/>
    <w:rsid w:val="00B114DF"/>
    <w:rsid w:val="00B11978"/>
    <w:rsid w:val="00B11AAE"/>
    <w:rsid w:val="00B11D9B"/>
    <w:rsid w:val="00B1223D"/>
    <w:rsid w:val="00B12395"/>
    <w:rsid w:val="00B12E88"/>
    <w:rsid w:val="00B13034"/>
    <w:rsid w:val="00B13078"/>
    <w:rsid w:val="00B131B0"/>
    <w:rsid w:val="00B13986"/>
    <w:rsid w:val="00B14132"/>
    <w:rsid w:val="00B1442B"/>
    <w:rsid w:val="00B1473E"/>
    <w:rsid w:val="00B14A4E"/>
    <w:rsid w:val="00B14C99"/>
    <w:rsid w:val="00B1506F"/>
    <w:rsid w:val="00B15294"/>
    <w:rsid w:val="00B153F4"/>
    <w:rsid w:val="00B15534"/>
    <w:rsid w:val="00B157E0"/>
    <w:rsid w:val="00B159DB"/>
    <w:rsid w:val="00B15CE2"/>
    <w:rsid w:val="00B15D4C"/>
    <w:rsid w:val="00B15D56"/>
    <w:rsid w:val="00B15DD2"/>
    <w:rsid w:val="00B16514"/>
    <w:rsid w:val="00B16D50"/>
    <w:rsid w:val="00B17495"/>
    <w:rsid w:val="00B202FA"/>
    <w:rsid w:val="00B21395"/>
    <w:rsid w:val="00B21602"/>
    <w:rsid w:val="00B21776"/>
    <w:rsid w:val="00B2182B"/>
    <w:rsid w:val="00B21AD1"/>
    <w:rsid w:val="00B225F0"/>
    <w:rsid w:val="00B22C7C"/>
    <w:rsid w:val="00B22D28"/>
    <w:rsid w:val="00B22DC1"/>
    <w:rsid w:val="00B2385B"/>
    <w:rsid w:val="00B23EB9"/>
    <w:rsid w:val="00B24B85"/>
    <w:rsid w:val="00B24BDE"/>
    <w:rsid w:val="00B24CBF"/>
    <w:rsid w:val="00B24F28"/>
    <w:rsid w:val="00B25140"/>
    <w:rsid w:val="00B251EC"/>
    <w:rsid w:val="00B258F4"/>
    <w:rsid w:val="00B25E39"/>
    <w:rsid w:val="00B25E84"/>
    <w:rsid w:val="00B26060"/>
    <w:rsid w:val="00B2660F"/>
    <w:rsid w:val="00B2693B"/>
    <w:rsid w:val="00B26ABF"/>
    <w:rsid w:val="00B26AEA"/>
    <w:rsid w:val="00B272B2"/>
    <w:rsid w:val="00B27447"/>
    <w:rsid w:val="00B279F7"/>
    <w:rsid w:val="00B30210"/>
    <w:rsid w:val="00B30353"/>
    <w:rsid w:val="00B30503"/>
    <w:rsid w:val="00B305AE"/>
    <w:rsid w:val="00B3116D"/>
    <w:rsid w:val="00B31899"/>
    <w:rsid w:val="00B31D66"/>
    <w:rsid w:val="00B3287C"/>
    <w:rsid w:val="00B328BE"/>
    <w:rsid w:val="00B330C7"/>
    <w:rsid w:val="00B331D6"/>
    <w:rsid w:val="00B33471"/>
    <w:rsid w:val="00B3350B"/>
    <w:rsid w:val="00B337D8"/>
    <w:rsid w:val="00B3457D"/>
    <w:rsid w:val="00B3521E"/>
    <w:rsid w:val="00B3542A"/>
    <w:rsid w:val="00B3550D"/>
    <w:rsid w:val="00B3563D"/>
    <w:rsid w:val="00B35748"/>
    <w:rsid w:val="00B35E32"/>
    <w:rsid w:val="00B3601F"/>
    <w:rsid w:val="00B3632E"/>
    <w:rsid w:val="00B36EC1"/>
    <w:rsid w:val="00B36ECB"/>
    <w:rsid w:val="00B3773A"/>
    <w:rsid w:val="00B37808"/>
    <w:rsid w:val="00B37E84"/>
    <w:rsid w:val="00B4078C"/>
    <w:rsid w:val="00B41AAF"/>
    <w:rsid w:val="00B41CA0"/>
    <w:rsid w:val="00B41CA8"/>
    <w:rsid w:val="00B41D5B"/>
    <w:rsid w:val="00B41E03"/>
    <w:rsid w:val="00B421DA"/>
    <w:rsid w:val="00B425C7"/>
    <w:rsid w:val="00B42F03"/>
    <w:rsid w:val="00B430B5"/>
    <w:rsid w:val="00B43103"/>
    <w:rsid w:val="00B431D5"/>
    <w:rsid w:val="00B4329D"/>
    <w:rsid w:val="00B4335B"/>
    <w:rsid w:val="00B433C9"/>
    <w:rsid w:val="00B4381F"/>
    <w:rsid w:val="00B438CB"/>
    <w:rsid w:val="00B43F86"/>
    <w:rsid w:val="00B440C2"/>
    <w:rsid w:val="00B44419"/>
    <w:rsid w:val="00B44A95"/>
    <w:rsid w:val="00B450C6"/>
    <w:rsid w:val="00B45696"/>
    <w:rsid w:val="00B45AA3"/>
    <w:rsid w:val="00B45B9A"/>
    <w:rsid w:val="00B45F7C"/>
    <w:rsid w:val="00B45FE3"/>
    <w:rsid w:val="00B465A7"/>
    <w:rsid w:val="00B4680D"/>
    <w:rsid w:val="00B46B00"/>
    <w:rsid w:val="00B47134"/>
    <w:rsid w:val="00B4721D"/>
    <w:rsid w:val="00B4777E"/>
    <w:rsid w:val="00B477E0"/>
    <w:rsid w:val="00B47EAC"/>
    <w:rsid w:val="00B502CD"/>
    <w:rsid w:val="00B50DDD"/>
    <w:rsid w:val="00B5105A"/>
    <w:rsid w:val="00B516E3"/>
    <w:rsid w:val="00B51EF7"/>
    <w:rsid w:val="00B526B0"/>
    <w:rsid w:val="00B52A10"/>
    <w:rsid w:val="00B52B95"/>
    <w:rsid w:val="00B52D2C"/>
    <w:rsid w:val="00B52DF8"/>
    <w:rsid w:val="00B53097"/>
    <w:rsid w:val="00B532FC"/>
    <w:rsid w:val="00B53612"/>
    <w:rsid w:val="00B53924"/>
    <w:rsid w:val="00B53F60"/>
    <w:rsid w:val="00B54497"/>
    <w:rsid w:val="00B54937"/>
    <w:rsid w:val="00B54CCE"/>
    <w:rsid w:val="00B5524F"/>
    <w:rsid w:val="00B55C24"/>
    <w:rsid w:val="00B55CDD"/>
    <w:rsid w:val="00B56638"/>
    <w:rsid w:val="00B5684E"/>
    <w:rsid w:val="00B56B1B"/>
    <w:rsid w:val="00B571EF"/>
    <w:rsid w:val="00B574A8"/>
    <w:rsid w:val="00B57A96"/>
    <w:rsid w:val="00B57F97"/>
    <w:rsid w:val="00B6027E"/>
    <w:rsid w:val="00B60295"/>
    <w:rsid w:val="00B603C8"/>
    <w:rsid w:val="00B6094D"/>
    <w:rsid w:val="00B60A06"/>
    <w:rsid w:val="00B60E92"/>
    <w:rsid w:val="00B61A03"/>
    <w:rsid w:val="00B62D89"/>
    <w:rsid w:val="00B62E62"/>
    <w:rsid w:val="00B630D7"/>
    <w:rsid w:val="00B631C5"/>
    <w:rsid w:val="00B636AA"/>
    <w:rsid w:val="00B6401F"/>
    <w:rsid w:val="00B64095"/>
    <w:rsid w:val="00B64454"/>
    <w:rsid w:val="00B65256"/>
    <w:rsid w:val="00B65391"/>
    <w:rsid w:val="00B6574D"/>
    <w:rsid w:val="00B657BD"/>
    <w:rsid w:val="00B659D8"/>
    <w:rsid w:val="00B664F6"/>
    <w:rsid w:val="00B6676B"/>
    <w:rsid w:val="00B66C89"/>
    <w:rsid w:val="00B66FD8"/>
    <w:rsid w:val="00B67B16"/>
    <w:rsid w:val="00B7012D"/>
    <w:rsid w:val="00B70406"/>
    <w:rsid w:val="00B70ADE"/>
    <w:rsid w:val="00B710EB"/>
    <w:rsid w:val="00B71316"/>
    <w:rsid w:val="00B72060"/>
    <w:rsid w:val="00B72153"/>
    <w:rsid w:val="00B721A4"/>
    <w:rsid w:val="00B72390"/>
    <w:rsid w:val="00B72BAA"/>
    <w:rsid w:val="00B72DE8"/>
    <w:rsid w:val="00B72EB4"/>
    <w:rsid w:val="00B73A0F"/>
    <w:rsid w:val="00B73F95"/>
    <w:rsid w:val="00B74799"/>
    <w:rsid w:val="00B74815"/>
    <w:rsid w:val="00B74A64"/>
    <w:rsid w:val="00B74A9E"/>
    <w:rsid w:val="00B74E30"/>
    <w:rsid w:val="00B74EF2"/>
    <w:rsid w:val="00B74F04"/>
    <w:rsid w:val="00B7513E"/>
    <w:rsid w:val="00B75902"/>
    <w:rsid w:val="00B75A04"/>
    <w:rsid w:val="00B75F28"/>
    <w:rsid w:val="00B761DE"/>
    <w:rsid w:val="00B76B07"/>
    <w:rsid w:val="00B772B2"/>
    <w:rsid w:val="00B77331"/>
    <w:rsid w:val="00B778FB"/>
    <w:rsid w:val="00B77980"/>
    <w:rsid w:val="00B77C3A"/>
    <w:rsid w:val="00B77D89"/>
    <w:rsid w:val="00B8083F"/>
    <w:rsid w:val="00B808B1"/>
    <w:rsid w:val="00B80D84"/>
    <w:rsid w:val="00B81483"/>
    <w:rsid w:val="00B81670"/>
    <w:rsid w:val="00B819FF"/>
    <w:rsid w:val="00B81D51"/>
    <w:rsid w:val="00B823D7"/>
    <w:rsid w:val="00B82503"/>
    <w:rsid w:val="00B8270A"/>
    <w:rsid w:val="00B8287A"/>
    <w:rsid w:val="00B82F85"/>
    <w:rsid w:val="00B83142"/>
    <w:rsid w:val="00B83A7D"/>
    <w:rsid w:val="00B83C16"/>
    <w:rsid w:val="00B83C28"/>
    <w:rsid w:val="00B83CC7"/>
    <w:rsid w:val="00B83DDC"/>
    <w:rsid w:val="00B83DF7"/>
    <w:rsid w:val="00B83E7B"/>
    <w:rsid w:val="00B83E8F"/>
    <w:rsid w:val="00B83EC4"/>
    <w:rsid w:val="00B84604"/>
    <w:rsid w:val="00B853DA"/>
    <w:rsid w:val="00B855CC"/>
    <w:rsid w:val="00B85645"/>
    <w:rsid w:val="00B85918"/>
    <w:rsid w:val="00B85D5F"/>
    <w:rsid w:val="00B85D9A"/>
    <w:rsid w:val="00B85F08"/>
    <w:rsid w:val="00B864F2"/>
    <w:rsid w:val="00B868E3"/>
    <w:rsid w:val="00B86B3E"/>
    <w:rsid w:val="00B86DCE"/>
    <w:rsid w:val="00B871EA"/>
    <w:rsid w:val="00B8720B"/>
    <w:rsid w:val="00B87453"/>
    <w:rsid w:val="00B90173"/>
    <w:rsid w:val="00B9043A"/>
    <w:rsid w:val="00B90920"/>
    <w:rsid w:val="00B90ADC"/>
    <w:rsid w:val="00B90D30"/>
    <w:rsid w:val="00B912EC"/>
    <w:rsid w:val="00B916CF"/>
    <w:rsid w:val="00B919AB"/>
    <w:rsid w:val="00B91C62"/>
    <w:rsid w:val="00B91C72"/>
    <w:rsid w:val="00B92BB1"/>
    <w:rsid w:val="00B92EC8"/>
    <w:rsid w:val="00B934D8"/>
    <w:rsid w:val="00B936D3"/>
    <w:rsid w:val="00B9384E"/>
    <w:rsid w:val="00B93C19"/>
    <w:rsid w:val="00B9401C"/>
    <w:rsid w:val="00B94412"/>
    <w:rsid w:val="00B945B0"/>
    <w:rsid w:val="00B94DB8"/>
    <w:rsid w:val="00B94EC3"/>
    <w:rsid w:val="00B94F11"/>
    <w:rsid w:val="00B950B5"/>
    <w:rsid w:val="00B9510A"/>
    <w:rsid w:val="00B95469"/>
    <w:rsid w:val="00B954F3"/>
    <w:rsid w:val="00B95DB3"/>
    <w:rsid w:val="00B95DDC"/>
    <w:rsid w:val="00B9604E"/>
    <w:rsid w:val="00B960F2"/>
    <w:rsid w:val="00B96138"/>
    <w:rsid w:val="00B961B5"/>
    <w:rsid w:val="00B96380"/>
    <w:rsid w:val="00B96691"/>
    <w:rsid w:val="00B96E5F"/>
    <w:rsid w:val="00B96ED3"/>
    <w:rsid w:val="00B97117"/>
    <w:rsid w:val="00B971CC"/>
    <w:rsid w:val="00B97471"/>
    <w:rsid w:val="00B97960"/>
    <w:rsid w:val="00B97ACA"/>
    <w:rsid w:val="00B97BB4"/>
    <w:rsid w:val="00BA056F"/>
    <w:rsid w:val="00BA0E7D"/>
    <w:rsid w:val="00BA0F34"/>
    <w:rsid w:val="00BA1B45"/>
    <w:rsid w:val="00BA1F63"/>
    <w:rsid w:val="00BA21D5"/>
    <w:rsid w:val="00BA2A46"/>
    <w:rsid w:val="00BA2B91"/>
    <w:rsid w:val="00BA2CEB"/>
    <w:rsid w:val="00BA34E9"/>
    <w:rsid w:val="00BA3E63"/>
    <w:rsid w:val="00BA4064"/>
    <w:rsid w:val="00BA41AC"/>
    <w:rsid w:val="00BA428C"/>
    <w:rsid w:val="00BA45FA"/>
    <w:rsid w:val="00BA4847"/>
    <w:rsid w:val="00BA4997"/>
    <w:rsid w:val="00BA4FE5"/>
    <w:rsid w:val="00BA5132"/>
    <w:rsid w:val="00BA5472"/>
    <w:rsid w:val="00BA55D7"/>
    <w:rsid w:val="00BA5639"/>
    <w:rsid w:val="00BA6587"/>
    <w:rsid w:val="00BA6785"/>
    <w:rsid w:val="00BA6A10"/>
    <w:rsid w:val="00BA6A1D"/>
    <w:rsid w:val="00BA6B49"/>
    <w:rsid w:val="00BA6EF7"/>
    <w:rsid w:val="00BA7031"/>
    <w:rsid w:val="00BA7210"/>
    <w:rsid w:val="00BA7327"/>
    <w:rsid w:val="00BA7609"/>
    <w:rsid w:val="00BB02F8"/>
    <w:rsid w:val="00BB040A"/>
    <w:rsid w:val="00BB0600"/>
    <w:rsid w:val="00BB0894"/>
    <w:rsid w:val="00BB092F"/>
    <w:rsid w:val="00BB0B28"/>
    <w:rsid w:val="00BB0E5D"/>
    <w:rsid w:val="00BB115B"/>
    <w:rsid w:val="00BB1A2E"/>
    <w:rsid w:val="00BB1E01"/>
    <w:rsid w:val="00BB20FC"/>
    <w:rsid w:val="00BB267B"/>
    <w:rsid w:val="00BB278C"/>
    <w:rsid w:val="00BB298B"/>
    <w:rsid w:val="00BB3E2D"/>
    <w:rsid w:val="00BB3E7F"/>
    <w:rsid w:val="00BB3F4B"/>
    <w:rsid w:val="00BB4D81"/>
    <w:rsid w:val="00BB5169"/>
    <w:rsid w:val="00BB58C5"/>
    <w:rsid w:val="00BB5BC4"/>
    <w:rsid w:val="00BB5F07"/>
    <w:rsid w:val="00BB61A5"/>
    <w:rsid w:val="00BB6920"/>
    <w:rsid w:val="00BB6A8F"/>
    <w:rsid w:val="00BB71C5"/>
    <w:rsid w:val="00BB7E43"/>
    <w:rsid w:val="00BC003D"/>
    <w:rsid w:val="00BC0922"/>
    <w:rsid w:val="00BC0F05"/>
    <w:rsid w:val="00BC1102"/>
    <w:rsid w:val="00BC17DE"/>
    <w:rsid w:val="00BC1984"/>
    <w:rsid w:val="00BC1C3B"/>
    <w:rsid w:val="00BC2526"/>
    <w:rsid w:val="00BC2883"/>
    <w:rsid w:val="00BC2E45"/>
    <w:rsid w:val="00BC2F8C"/>
    <w:rsid w:val="00BC33B0"/>
    <w:rsid w:val="00BC3811"/>
    <w:rsid w:val="00BC3E92"/>
    <w:rsid w:val="00BC414B"/>
    <w:rsid w:val="00BC4491"/>
    <w:rsid w:val="00BC4C22"/>
    <w:rsid w:val="00BC4EA7"/>
    <w:rsid w:val="00BC4FB0"/>
    <w:rsid w:val="00BC52FD"/>
    <w:rsid w:val="00BC54AE"/>
    <w:rsid w:val="00BC5F5B"/>
    <w:rsid w:val="00BC6C34"/>
    <w:rsid w:val="00BC730B"/>
    <w:rsid w:val="00BC79B3"/>
    <w:rsid w:val="00BC7F1F"/>
    <w:rsid w:val="00BC7FBE"/>
    <w:rsid w:val="00BD0016"/>
    <w:rsid w:val="00BD018F"/>
    <w:rsid w:val="00BD026A"/>
    <w:rsid w:val="00BD02A9"/>
    <w:rsid w:val="00BD0424"/>
    <w:rsid w:val="00BD0A9F"/>
    <w:rsid w:val="00BD1526"/>
    <w:rsid w:val="00BD1A4B"/>
    <w:rsid w:val="00BD1BEE"/>
    <w:rsid w:val="00BD1DB0"/>
    <w:rsid w:val="00BD1FD1"/>
    <w:rsid w:val="00BD2022"/>
    <w:rsid w:val="00BD237E"/>
    <w:rsid w:val="00BD264C"/>
    <w:rsid w:val="00BD2B40"/>
    <w:rsid w:val="00BD2E34"/>
    <w:rsid w:val="00BD3020"/>
    <w:rsid w:val="00BD33D5"/>
    <w:rsid w:val="00BD37E3"/>
    <w:rsid w:val="00BD3E64"/>
    <w:rsid w:val="00BD42E3"/>
    <w:rsid w:val="00BD4469"/>
    <w:rsid w:val="00BD44C8"/>
    <w:rsid w:val="00BD465A"/>
    <w:rsid w:val="00BD4F40"/>
    <w:rsid w:val="00BD504D"/>
    <w:rsid w:val="00BD53CA"/>
    <w:rsid w:val="00BD5816"/>
    <w:rsid w:val="00BD5ECA"/>
    <w:rsid w:val="00BD6843"/>
    <w:rsid w:val="00BD70C8"/>
    <w:rsid w:val="00BD76EF"/>
    <w:rsid w:val="00BD7B43"/>
    <w:rsid w:val="00BD7BA5"/>
    <w:rsid w:val="00BD7E31"/>
    <w:rsid w:val="00BE0166"/>
    <w:rsid w:val="00BE0637"/>
    <w:rsid w:val="00BE07A9"/>
    <w:rsid w:val="00BE0985"/>
    <w:rsid w:val="00BE0A20"/>
    <w:rsid w:val="00BE0D96"/>
    <w:rsid w:val="00BE14C3"/>
    <w:rsid w:val="00BE26F4"/>
    <w:rsid w:val="00BE2C47"/>
    <w:rsid w:val="00BE3B82"/>
    <w:rsid w:val="00BE3C0D"/>
    <w:rsid w:val="00BE3FE5"/>
    <w:rsid w:val="00BE412A"/>
    <w:rsid w:val="00BE4310"/>
    <w:rsid w:val="00BE47E7"/>
    <w:rsid w:val="00BE48AA"/>
    <w:rsid w:val="00BE4900"/>
    <w:rsid w:val="00BE4A67"/>
    <w:rsid w:val="00BE4D1C"/>
    <w:rsid w:val="00BE4F39"/>
    <w:rsid w:val="00BE5195"/>
    <w:rsid w:val="00BE532E"/>
    <w:rsid w:val="00BE60FB"/>
    <w:rsid w:val="00BE6787"/>
    <w:rsid w:val="00BE693D"/>
    <w:rsid w:val="00BE69CA"/>
    <w:rsid w:val="00BE6BE8"/>
    <w:rsid w:val="00BE6DE5"/>
    <w:rsid w:val="00BE6F28"/>
    <w:rsid w:val="00BE7041"/>
    <w:rsid w:val="00BE70A1"/>
    <w:rsid w:val="00BE7377"/>
    <w:rsid w:val="00BE7941"/>
    <w:rsid w:val="00BE7D99"/>
    <w:rsid w:val="00BF0123"/>
    <w:rsid w:val="00BF0180"/>
    <w:rsid w:val="00BF0556"/>
    <w:rsid w:val="00BF079F"/>
    <w:rsid w:val="00BF0812"/>
    <w:rsid w:val="00BF09E2"/>
    <w:rsid w:val="00BF117A"/>
    <w:rsid w:val="00BF1AA2"/>
    <w:rsid w:val="00BF1E98"/>
    <w:rsid w:val="00BF217A"/>
    <w:rsid w:val="00BF2241"/>
    <w:rsid w:val="00BF2305"/>
    <w:rsid w:val="00BF270B"/>
    <w:rsid w:val="00BF2944"/>
    <w:rsid w:val="00BF2F93"/>
    <w:rsid w:val="00BF39ED"/>
    <w:rsid w:val="00BF3CA3"/>
    <w:rsid w:val="00BF3E93"/>
    <w:rsid w:val="00BF3FBC"/>
    <w:rsid w:val="00BF42AB"/>
    <w:rsid w:val="00BF4578"/>
    <w:rsid w:val="00BF4686"/>
    <w:rsid w:val="00BF4852"/>
    <w:rsid w:val="00BF4877"/>
    <w:rsid w:val="00BF493F"/>
    <w:rsid w:val="00BF5537"/>
    <w:rsid w:val="00BF55E8"/>
    <w:rsid w:val="00BF5811"/>
    <w:rsid w:val="00BF593B"/>
    <w:rsid w:val="00BF596C"/>
    <w:rsid w:val="00BF5D5B"/>
    <w:rsid w:val="00BF5E52"/>
    <w:rsid w:val="00BF5F19"/>
    <w:rsid w:val="00BF5FB7"/>
    <w:rsid w:val="00BF651D"/>
    <w:rsid w:val="00BF6A5D"/>
    <w:rsid w:val="00BF6D51"/>
    <w:rsid w:val="00BF6D6A"/>
    <w:rsid w:val="00BF72BE"/>
    <w:rsid w:val="00C00AE5"/>
    <w:rsid w:val="00C00B53"/>
    <w:rsid w:val="00C00CCD"/>
    <w:rsid w:val="00C00EFD"/>
    <w:rsid w:val="00C00F9E"/>
    <w:rsid w:val="00C012AC"/>
    <w:rsid w:val="00C01724"/>
    <w:rsid w:val="00C0195D"/>
    <w:rsid w:val="00C01A5E"/>
    <w:rsid w:val="00C02814"/>
    <w:rsid w:val="00C02DCF"/>
    <w:rsid w:val="00C03874"/>
    <w:rsid w:val="00C0392F"/>
    <w:rsid w:val="00C03DB7"/>
    <w:rsid w:val="00C03ECD"/>
    <w:rsid w:val="00C03EDC"/>
    <w:rsid w:val="00C03EDE"/>
    <w:rsid w:val="00C03FB4"/>
    <w:rsid w:val="00C046F5"/>
    <w:rsid w:val="00C047E9"/>
    <w:rsid w:val="00C04A30"/>
    <w:rsid w:val="00C04CDF"/>
    <w:rsid w:val="00C05A98"/>
    <w:rsid w:val="00C05D35"/>
    <w:rsid w:val="00C05DFA"/>
    <w:rsid w:val="00C06148"/>
    <w:rsid w:val="00C06E3A"/>
    <w:rsid w:val="00C07213"/>
    <w:rsid w:val="00C0752B"/>
    <w:rsid w:val="00C07FB0"/>
    <w:rsid w:val="00C101A8"/>
    <w:rsid w:val="00C1041D"/>
    <w:rsid w:val="00C109BD"/>
    <w:rsid w:val="00C11234"/>
    <w:rsid w:val="00C1138C"/>
    <w:rsid w:val="00C113E4"/>
    <w:rsid w:val="00C113E8"/>
    <w:rsid w:val="00C1163E"/>
    <w:rsid w:val="00C11AEC"/>
    <w:rsid w:val="00C11C47"/>
    <w:rsid w:val="00C11F7A"/>
    <w:rsid w:val="00C123AA"/>
    <w:rsid w:val="00C123F8"/>
    <w:rsid w:val="00C12B4C"/>
    <w:rsid w:val="00C1328A"/>
    <w:rsid w:val="00C1329E"/>
    <w:rsid w:val="00C13462"/>
    <w:rsid w:val="00C13C47"/>
    <w:rsid w:val="00C1450B"/>
    <w:rsid w:val="00C14616"/>
    <w:rsid w:val="00C1486C"/>
    <w:rsid w:val="00C14C9A"/>
    <w:rsid w:val="00C15721"/>
    <w:rsid w:val="00C157F5"/>
    <w:rsid w:val="00C15A48"/>
    <w:rsid w:val="00C15AC5"/>
    <w:rsid w:val="00C15C98"/>
    <w:rsid w:val="00C15E52"/>
    <w:rsid w:val="00C15F07"/>
    <w:rsid w:val="00C161B6"/>
    <w:rsid w:val="00C16894"/>
    <w:rsid w:val="00C1737A"/>
    <w:rsid w:val="00C17AD8"/>
    <w:rsid w:val="00C17EE4"/>
    <w:rsid w:val="00C2063F"/>
    <w:rsid w:val="00C20BA8"/>
    <w:rsid w:val="00C21034"/>
    <w:rsid w:val="00C21613"/>
    <w:rsid w:val="00C21B24"/>
    <w:rsid w:val="00C21DE9"/>
    <w:rsid w:val="00C2224D"/>
    <w:rsid w:val="00C223CD"/>
    <w:rsid w:val="00C22B54"/>
    <w:rsid w:val="00C22B6F"/>
    <w:rsid w:val="00C235A4"/>
    <w:rsid w:val="00C23A68"/>
    <w:rsid w:val="00C24354"/>
    <w:rsid w:val="00C245CC"/>
    <w:rsid w:val="00C24C6E"/>
    <w:rsid w:val="00C252F6"/>
    <w:rsid w:val="00C2535F"/>
    <w:rsid w:val="00C255C2"/>
    <w:rsid w:val="00C255E7"/>
    <w:rsid w:val="00C256C2"/>
    <w:rsid w:val="00C26314"/>
    <w:rsid w:val="00C26562"/>
    <w:rsid w:val="00C2678F"/>
    <w:rsid w:val="00C26AD2"/>
    <w:rsid w:val="00C26C22"/>
    <w:rsid w:val="00C27189"/>
    <w:rsid w:val="00C276A4"/>
    <w:rsid w:val="00C276BD"/>
    <w:rsid w:val="00C27766"/>
    <w:rsid w:val="00C278DE"/>
    <w:rsid w:val="00C27C04"/>
    <w:rsid w:val="00C3076D"/>
    <w:rsid w:val="00C3098E"/>
    <w:rsid w:val="00C3137D"/>
    <w:rsid w:val="00C31B2C"/>
    <w:rsid w:val="00C32827"/>
    <w:rsid w:val="00C32956"/>
    <w:rsid w:val="00C3297A"/>
    <w:rsid w:val="00C32B84"/>
    <w:rsid w:val="00C32E49"/>
    <w:rsid w:val="00C332A8"/>
    <w:rsid w:val="00C348B1"/>
    <w:rsid w:val="00C34C8C"/>
    <w:rsid w:val="00C35405"/>
    <w:rsid w:val="00C355B6"/>
    <w:rsid w:val="00C3584E"/>
    <w:rsid w:val="00C35C0A"/>
    <w:rsid w:val="00C35CDE"/>
    <w:rsid w:val="00C360E0"/>
    <w:rsid w:val="00C3639B"/>
    <w:rsid w:val="00C363BA"/>
    <w:rsid w:val="00C36403"/>
    <w:rsid w:val="00C366C3"/>
    <w:rsid w:val="00C3691E"/>
    <w:rsid w:val="00C37682"/>
    <w:rsid w:val="00C37C45"/>
    <w:rsid w:val="00C37F33"/>
    <w:rsid w:val="00C37F66"/>
    <w:rsid w:val="00C404A2"/>
    <w:rsid w:val="00C406E3"/>
    <w:rsid w:val="00C4101A"/>
    <w:rsid w:val="00C41238"/>
    <w:rsid w:val="00C41548"/>
    <w:rsid w:val="00C418DD"/>
    <w:rsid w:val="00C4212F"/>
    <w:rsid w:val="00C42177"/>
    <w:rsid w:val="00C4240C"/>
    <w:rsid w:val="00C42541"/>
    <w:rsid w:val="00C42A1C"/>
    <w:rsid w:val="00C431FF"/>
    <w:rsid w:val="00C433C7"/>
    <w:rsid w:val="00C43450"/>
    <w:rsid w:val="00C434F2"/>
    <w:rsid w:val="00C438C7"/>
    <w:rsid w:val="00C4421C"/>
    <w:rsid w:val="00C44268"/>
    <w:rsid w:val="00C44292"/>
    <w:rsid w:val="00C44422"/>
    <w:rsid w:val="00C444C5"/>
    <w:rsid w:val="00C44862"/>
    <w:rsid w:val="00C44896"/>
    <w:rsid w:val="00C449AA"/>
    <w:rsid w:val="00C44A25"/>
    <w:rsid w:val="00C44A2C"/>
    <w:rsid w:val="00C4570C"/>
    <w:rsid w:val="00C457DB"/>
    <w:rsid w:val="00C46350"/>
    <w:rsid w:val="00C46576"/>
    <w:rsid w:val="00C465DC"/>
    <w:rsid w:val="00C4664B"/>
    <w:rsid w:val="00C468C3"/>
    <w:rsid w:val="00C47593"/>
    <w:rsid w:val="00C4779B"/>
    <w:rsid w:val="00C47830"/>
    <w:rsid w:val="00C47B05"/>
    <w:rsid w:val="00C47F2F"/>
    <w:rsid w:val="00C5007D"/>
    <w:rsid w:val="00C50099"/>
    <w:rsid w:val="00C50C40"/>
    <w:rsid w:val="00C50D38"/>
    <w:rsid w:val="00C5156F"/>
    <w:rsid w:val="00C51BEE"/>
    <w:rsid w:val="00C51DA2"/>
    <w:rsid w:val="00C52054"/>
    <w:rsid w:val="00C5223C"/>
    <w:rsid w:val="00C52587"/>
    <w:rsid w:val="00C526D8"/>
    <w:rsid w:val="00C527AB"/>
    <w:rsid w:val="00C52EB9"/>
    <w:rsid w:val="00C5319A"/>
    <w:rsid w:val="00C534C0"/>
    <w:rsid w:val="00C53CB7"/>
    <w:rsid w:val="00C54594"/>
    <w:rsid w:val="00C54868"/>
    <w:rsid w:val="00C56969"/>
    <w:rsid w:val="00C56DF4"/>
    <w:rsid w:val="00C56FA8"/>
    <w:rsid w:val="00C56FDB"/>
    <w:rsid w:val="00C57708"/>
    <w:rsid w:val="00C57722"/>
    <w:rsid w:val="00C57C21"/>
    <w:rsid w:val="00C57E34"/>
    <w:rsid w:val="00C57F6F"/>
    <w:rsid w:val="00C6009B"/>
    <w:rsid w:val="00C61219"/>
    <w:rsid w:val="00C61259"/>
    <w:rsid w:val="00C612DD"/>
    <w:rsid w:val="00C61518"/>
    <w:rsid w:val="00C622CA"/>
    <w:rsid w:val="00C62419"/>
    <w:rsid w:val="00C624F0"/>
    <w:rsid w:val="00C627B8"/>
    <w:rsid w:val="00C628FD"/>
    <w:rsid w:val="00C629F1"/>
    <w:rsid w:val="00C62C35"/>
    <w:rsid w:val="00C63E66"/>
    <w:rsid w:val="00C63FBE"/>
    <w:rsid w:val="00C63FF4"/>
    <w:rsid w:val="00C6427C"/>
    <w:rsid w:val="00C64762"/>
    <w:rsid w:val="00C64ECC"/>
    <w:rsid w:val="00C654BA"/>
    <w:rsid w:val="00C655CC"/>
    <w:rsid w:val="00C65DF4"/>
    <w:rsid w:val="00C661BB"/>
    <w:rsid w:val="00C666DF"/>
    <w:rsid w:val="00C667A5"/>
    <w:rsid w:val="00C66C22"/>
    <w:rsid w:val="00C671E5"/>
    <w:rsid w:val="00C671FF"/>
    <w:rsid w:val="00C67EC8"/>
    <w:rsid w:val="00C70924"/>
    <w:rsid w:val="00C712D9"/>
    <w:rsid w:val="00C71318"/>
    <w:rsid w:val="00C721A4"/>
    <w:rsid w:val="00C72A54"/>
    <w:rsid w:val="00C72CD0"/>
    <w:rsid w:val="00C73220"/>
    <w:rsid w:val="00C737CA"/>
    <w:rsid w:val="00C74186"/>
    <w:rsid w:val="00C743FB"/>
    <w:rsid w:val="00C74964"/>
    <w:rsid w:val="00C74DB4"/>
    <w:rsid w:val="00C756A8"/>
    <w:rsid w:val="00C75845"/>
    <w:rsid w:val="00C76079"/>
    <w:rsid w:val="00C761D1"/>
    <w:rsid w:val="00C761D3"/>
    <w:rsid w:val="00C764A7"/>
    <w:rsid w:val="00C767E0"/>
    <w:rsid w:val="00C76806"/>
    <w:rsid w:val="00C76873"/>
    <w:rsid w:val="00C76A7A"/>
    <w:rsid w:val="00C7751F"/>
    <w:rsid w:val="00C77DDB"/>
    <w:rsid w:val="00C77EA1"/>
    <w:rsid w:val="00C8036F"/>
    <w:rsid w:val="00C80446"/>
    <w:rsid w:val="00C80603"/>
    <w:rsid w:val="00C8063B"/>
    <w:rsid w:val="00C80E33"/>
    <w:rsid w:val="00C810C6"/>
    <w:rsid w:val="00C814AB"/>
    <w:rsid w:val="00C81952"/>
    <w:rsid w:val="00C819CB"/>
    <w:rsid w:val="00C82676"/>
    <w:rsid w:val="00C8290B"/>
    <w:rsid w:val="00C82DD3"/>
    <w:rsid w:val="00C8317C"/>
    <w:rsid w:val="00C83429"/>
    <w:rsid w:val="00C835C6"/>
    <w:rsid w:val="00C837D0"/>
    <w:rsid w:val="00C839A3"/>
    <w:rsid w:val="00C842E9"/>
    <w:rsid w:val="00C84312"/>
    <w:rsid w:val="00C84CB0"/>
    <w:rsid w:val="00C858C5"/>
    <w:rsid w:val="00C859D8"/>
    <w:rsid w:val="00C85D0A"/>
    <w:rsid w:val="00C85E53"/>
    <w:rsid w:val="00C87179"/>
    <w:rsid w:val="00C8766F"/>
    <w:rsid w:val="00C877A3"/>
    <w:rsid w:val="00C8793A"/>
    <w:rsid w:val="00C87E01"/>
    <w:rsid w:val="00C9026D"/>
    <w:rsid w:val="00C902E9"/>
    <w:rsid w:val="00C90807"/>
    <w:rsid w:val="00C90B33"/>
    <w:rsid w:val="00C90C06"/>
    <w:rsid w:val="00C91028"/>
    <w:rsid w:val="00C9132C"/>
    <w:rsid w:val="00C91474"/>
    <w:rsid w:val="00C91DA8"/>
    <w:rsid w:val="00C91EB9"/>
    <w:rsid w:val="00C91F44"/>
    <w:rsid w:val="00C920AE"/>
    <w:rsid w:val="00C925AE"/>
    <w:rsid w:val="00C928A9"/>
    <w:rsid w:val="00C932FC"/>
    <w:rsid w:val="00C938AA"/>
    <w:rsid w:val="00C938D5"/>
    <w:rsid w:val="00C93FD7"/>
    <w:rsid w:val="00C94EE3"/>
    <w:rsid w:val="00C953F1"/>
    <w:rsid w:val="00C95473"/>
    <w:rsid w:val="00C95AE8"/>
    <w:rsid w:val="00C95C1A"/>
    <w:rsid w:val="00C9629D"/>
    <w:rsid w:val="00C96A39"/>
    <w:rsid w:val="00C96A97"/>
    <w:rsid w:val="00C96D2A"/>
    <w:rsid w:val="00C96ECD"/>
    <w:rsid w:val="00C9737E"/>
    <w:rsid w:val="00C97697"/>
    <w:rsid w:val="00C97C0A"/>
    <w:rsid w:val="00C97C73"/>
    <w:rsid w:val="00C97DEC"/>
    <w:rsid w:val="00CA02A1"/>
    <w:rsid w:val="00CA0623"/>
    <w:rsid w:val="00CA0856"/>
    <w:rsid w:val="00CA0AE0"/>
    <w:rsid w:val="00CA102B"/>
    <w:rsid w:val="00CA10A7"/>
    <w:rsid w:val="00CA1C2D"/>
    <w:rsid w:val="00CA1D8E"/>
    <w:rsid w:val="00CA1EA3"/>
    <w:rsid w:val="00CA2EDF"/>
    <w:rsid w:val="00CA2FAB"/>
    <w:rsid w:val="00CA3035"/>
    <w:rsid w:val="00CA3130"/>
    <w:rsid w:val="00CA3856"/>
    <w:rsid w:val="00CA386D"/>
    <w:rsid w:val="00CA3957"/>
    <w:rsid w:val="00CA3A5F"/>
    <w:rsid w:val="00CA3C47"/>
    <w:rsid w:val="00CA3CCA"/>
    <w:rsid w:val="00CA3D88"/>
    <w:rsid w:val="00CA4019"/>
    <w:rsid w:val="00CA431D"/>
    <w:rsid w:val="00CA4816"/>
    <w:rsid w:val="00CA4A85"/>
    <w:rsid w:val="00CA5345"/>
    <w:rsid w:val="00CA5728"/>
    <w:rsid w:val="00CA5C00"/>
    <w:rsid w:val="00CA5CE0"/>
    <w:rsid w:val="00CA5D44"/>
    <w:rsid w:val="00CA65EA"/>
    <w:rsid w:val="00CA6678"/>
    <w:rsid w:val="00CA6956"/>
    <w:rsid w:val="00CA6BE9"/>
    <w:rsid w:val="00CA6F31"/>
    <w:rsid w:val="00CA6F7F"/>
    <w:rsid w:val="00CA7272"/>
    <w:rsid w:val="00CA73B2"/>
    <w:rsid w:val="00CA761A"/>
    <w:rsid w:val="00CA7CE0"/>
    <w:rsid w:val="00CA7EB1"/>
    <w:rsid w:val="00CB0419"/>
    <w:rsid w:val="00CB0D67"/>
    <w:rsid w:val="00CB0FF6"/>
    <w:rsid w:val="00CB197D"/>
    <w:rsid w:val="00CB1A92"/>
    <w:rsid w:val="00CB1B78"/>
    <w:rsid w:val="00CB1ED5"/>
    <w:rsid w:val="00CB23E5"/>
    <w:rsid w:val="00CB2631"/>
    <w:rsid w:val="00CB2B0E"/>
    <w:rsid w:val="00CB2BA5"/>
    <w:rsid w:val="00CB2D85"/>
    <w:rsid w:val="00CB325D"/>
    <w:rsid w:val="00CB3892"/>
    <w:rsid w:val="00CB396F"/>
    <w:rsid w:val="00CB39C5"/>
    <w:rsid w:val="00CB40BE"/>
    <w:rsid w:val="00CB44BB"/>
    <w:rsid w:val="00CB4553"/>
    <w:rsid w:val="00CB45D0"/>
    <w:rsid w:val="00CB4622"/>
    <w:rsid w:val="00CB47A0"/>
    <w:rsid w:val="00CB5175"/>
    <w:rsid w:val="00CB58FB"/>
    <w:rsid w:val="00CB59EC"/>
    <w:rsid w:val="00CB5A99"/>
    <w:rsid w:val="00CB730B"/>
    <w:rsid w:val="00CB7419"/>
    <w:rsid w:val="00CB74DE"/>
    <w:rsid w:val="00CB7686"/>
    <w:rsid w:val="00CB7858"/>
    <w:rsid w:val="00CB7969"/>
    <w:rsid w:val="00CC06C3"/>
    <w:rsid w:val="00CC0829"/>
    <w:rsid w:val="00CC08BB"/>
    <w:rsid w:val="00CC0987"/>
    <w:rsid w:val="00CC0A10"/>
    <w:rsid w:val="00CC10D5"/>
    <w:rsid w:val="00CC17DC"/>
    <w:rsid w:val="00CC1BC5"/>
    <w:rsid w:val="00CC1D9D"/>
    <w:rsid w:val="00CC1F4F"/>
    <w:rsid w:val="00CC21E1"/>
    <w:rsid w:val="00CC277F"/>
    <w:rsid w:val="00CC2FC1"/>
    <w:rsid w:val="00CC3169"/>
    <w:rsid w:val="00CC35F1"/>
    <w:rsid w:val="00CC3679"/>
    <w:rsid w:val="00CC3BF9"/>
    <w:rsid w:val="00CC3C71"/>
    <w:rsid w:val="00CC4029"/>
    <w:rsid w:val="00CC42BC"/>
    <w:rsid w:val="00CC44C7"/>
    <w:rsid w:val="00CC4664"/>
    <w:rsid w:val="00CC4ACA"/>
    <w:rsid w:val="00CC4E10"/>
    <w:rsid w:val="00CC4F2B"/>
    <w:rsid w:val="00CC54A6"/>
    <w:rsid w:val="00CC5591"/>
    <w:rsid w:val="00CC5EFD"/>
    <w:rsid w:val="00CC5F13"/>
    <w:rsid w:val="00CC6662"/>
    <w:rsid w:val="00CC6702"/>
    <w:rsid w:val="00CC68D5"/>
    <w:rsid w:val="00CC696E"/>
    <w:rsid w:val="00CC6AD2"/>
    <w:rsid w:val="00CC7ED2"/>
    <w:rsid w:val="00CD04E1"/>
    <w:rsid w:val="00CD0510"/>
    <w:rsid w:val="00CD0591"/>
    <w:rsid w:val="00CD0662"/>
    <w:rsid w:val="00CD0789"/>
    <w:rsid w:val="00CD0D26"/>
    <w:rsid w:val="00CD10EF"/>
    <w:rsid w:val="00CD1975"/>
    <w:rsid w:val="00CD1D38"/>
    <w:rsid w:val="00CD1FB0"/>
    <w:rsid w:val="00CD203D"/>
    <w:rsid w:val="00CD2123"/>
    <w:rsid w:val="00CD21AB"/>
    <w:rsid w:val="00CD295F"/>
    <w:rsid w:val="00CD2E65"/>
    <w:rsid w:val="00CD32F7"/>
    <w:rsid w:val="00CD365C"/>
    <w:rsid w:val="00CD387B"/>
    <w:rsid w:val="00CD4062"/>
    <w:rsid w:val="00CD437F"/>
    <w:rsid w:val="00CD450F"/>
    <w:rsid w:val="00CD455B"/>
    <w:rsid w:val="00CD497E"/>
    <w:rsid w:val="00CD4B7A"/>
    <w:rsid w:val="00CD4D66"/>
    <w:rsid w:val="00CD505C"/>
    <w:rsid w:val="00CD544C"/>
    <w:rsid w:val="00CD556B"/>
    <w:rsid w:val="00CD5CC3"/>
    <w:rsid w:val="00CD62DE"/>
    <w:rsid w:val="00CD6E2D"/>
    <w:rsid w:val="00CD7525"/>
    <w:rsid w:val="00CD786E"/>
    <w:rsid w:val="00CD7A79"/>
    <w:rsid w:val="00CD7DE6"/>
    <w:rsid w:val="00CD7F11"/>
    <w:rsid w:val="00CE0130"/>
    <w:rsid w:val="00CE0469"/>
    <w:rsid w:val="00CE074D"/>
    <w:rsid w:val="00CE09F0"/>
    <w:rsid w:val="00CE0FE8"/>
    <w:rsid w:val="00CE11C8"/>
    <w:rsid w:val="00CE1577"/>
    <w:rsid w:val="00CE176A"/>
    <w:rsid w:val="00CE18FA"/>
    <w:rsid w:val="00CE19DC"/>
    <w:rsid w:val="00CE212C"/>
    <w:rsid w:val="00CE237C"/>
    <w:rsid w:val="00CE242C"/>
    <w:rsid w:val="00CE28C2"/>
    <w:rsid w:val="00CE2A20"/>
    <w:rsid w:val="00CE2D4F"/>
    <w:rsid w:val="00CE357A"/>
    <w:rsid w:val="00CE3C64"/>
    <w:rsid w:val="00CE3DA1"/>
    <w:rsid w:val="00CE446A"/>
    <w:rsid w:val="00CE5259"/>
    <w:rsid w:val="00CE52A5"/>
    <w:rsid w:val="00CE5558"/>
    <w:rsid w:val="00CE5EC9"/>
    <w:rsid w:val="00CE5F32"/>
    <w:rsid w:val="00CE63D8"/>
    <w:rsid w:val="00CE6B44"/>
    <w:rsid w:val="00CE7785"/>
    <w:rsid w:val="00CE797B"/>
    <w:rsid w:val="00CF0049"/>
    <w:rsid w:val="00CF0DC1"/>
    <w:rsid w:val="00CF0E91"/>
    <w:rsid w:val="00CF10F1"/>
    <w:rsid w:val="00CF14FB"/>
    <w:rsid w:val="00CF18BC"/>
    <w:rsid w:val="00CF1AD7"/>
    <w:rsid w:val="00CF1BBE"/>
    <w:rsid w:val="00CF1ECF"/>
    <w:rsid w:val="00CF1F87"/>
    <w:rsid w:val="00CF2358"/>
    <w:rsid w:val="00CF2533"/>
    <w:rsid w:val="00CF25C4"/>
    <w:rsid w:val="00CF278A"/>
    <w:rsid w:val="00CF2801"/>
    <w:rsid w:val="00CF294F"/>
    <w:rsid w:val="00CF2ADC"/>
    <w:rsid w:val="00CF2D6B"/>
    <w:rsid w:val="00CF3129"/>
    <w:rsid w:val="00CF312A"/>
    <w:rsid w:val="00CF3A47"/>
    <w:rsid w:val="00CF3B81"/>
    <w:rsid w:val="00CF3B9C"/>
    <w:rsid w:val="00CF410B"/>
    <w:rsid w:val="00CF428D"/>
    <w:rsid w:val="00CF4701"/>
    <w:rsid w:val="00CF4F80"/>
    <w:rsid w:val="00CF53F8"/>
    <w:rsid w:val="00CF5F0D"/>
    <w:rsid w:val="00CF6BAC"/>
    <w:rsid w:val="00CF6C35"/>
    <w:rsid w:val="00CF7246"/>
    <w:rsid w:val="00CF7719"/>
    <w:rsid w:val="00CF79E6"/>
    <w:rsid w:val="00D0012B"/>
    <w:rsid w:val="00D002FD"/>
    <w:rsid w:val="00D007C9"/>
    <w:rsid w:val="00D015DE"/>
    <w:rsid w:val="00D01F79"/>
    <w:rsid w:val="00D0272A"/>
    <w:rsid w:val="00D02A6D"/>
    <w:rsid w:val="00D03177"/>
    <w:rsid w:val="00D034A6"/>
    <w:rsid w:val="00D0378F"/>
    <w:rsid w:val="00D0380F"/>
    <w:rsid w:val="00D03D4A"/>
    <w:rsid w:val="00D040D3"/>
    <w:rsid w:val="00D045DF"/>
    <w:rsid w:val="00D045E4"/>
    <w:rsid w:val="00D04A58"/>
    <w:rsid w:val="00D04ACD"/>
    <w:rsid w:val="00D04BDF"/>
    <w:rsid w:val="00D05697"/>
    <w:rsid w:val="00D05B54"/>
    <w:rsid w:val="00D06243"/>
    <w:rsid w:val="00D06551"/>
    <w:rsid w:val="00D06719"/>
    <w:rsid w:val="00D0686D"/>
    <w:rsid w:val="00D06CA8"/>
    <w:rsid w:val="00D0703C"/>
    <w:rsid w:val="00D07356"/>
    <w:rsid w:val="00D0770B"/>
    <w:rsid w:val="00D07A80"/>
    <w:rsid w:val="00D102ED"/>
    <w:rsid w:val="00D105DB"/>
    <w:rsid w:val="00D106F5"/>
    <w:rsid w:val="00D10B49"/>
    <w:rsid w:val="00D10FA6"/>
    <w:rsid w:val="00D11180"/>
    <w:rsid w:val="00D1130B"/>
    <w:rsid w:val="00D118C2"/>
    <w:rsid w:val="00D119CE"/>
    <w:rsid w:val="00D11C85"/>
    <w:rsid w:val="00D11E59"/>
    <w:rsid w:val="00D123DE"/>
    <w:rsid w:val="00D127DC"/>
    <w:rsid w:val="00D12D32"/>
    <w:rsid w:val="00D12DE4"/>
    <w:rsid w:val="00D12E37"/>
    <w:rsid w:val="00D13141"/>
    <w:rsid w:val="00D134EF"/>
    <w:rsid w:val="00D1445A"/>
    <w:rsid w:val="00D14A8A"/>
    <w:rsid w:val="00D156D5"/>
    <w:rsid w:val="00D168B3"/>
    <w:rsid w:val="00D16CFD"/>
    <w:rsid w:val="00D16F9C"/>
    <w:rsid w:val="00D16FC0"/>
    <w:rsid w:val="00D17389"/>
    <w:rsid w:val="00D178B8"/>
    <w:rsid w:val="00D1791E"/>
    <w:rsid w:val="00D17970"/>
    <w:rsid w:val="00D179E3"/>
    <w:rsid w:val="00D17FCA"/>
    <w:rsid w:val="00D20125"/>
    <w:rsid w:val="00D20699"/>
    <w:rsid w:val="00D20B96"/>
    <w:rsid w:val="00D21376"/>
    <w:rsid w:val="00D2144D"/>
    <w:rsid w:val="00D2165B"/>
    <w:rsid w:val="00D220DA"/>
    <w:rsid w:val="00D2243A"/>
    <w:rsid w:val="00D22ADF"/>
    <w:rsid w:val="00D22E88"/>
    <w:rsid w:val="00D235B9"/>
    <w:rsid w:val="00D23A1A"/>
    <w:rsid w:val="00D242A6"/>
    <w:rsid w:val="00D242ED"/>
    <w:rsid w:val="00D24393"/>
    <w:rsid w:val="00D24777"/>
    <w:rsid w:val="00D247B1"/>
    <w:rsid w:val="00D24F24"/>
    <w:rsid w:val="00D2508A"/>
    <w:rsid w:val="00D25303"/>
    <w:rsid w:val="00D25FF7"/>
    <w:rsid w:val="00D26046"/>
    <w:rsid w:val="00D265C8"/>
    <w:rsid w:val="00D26610"/>
    <w:rsid w:val="00D274BC"/>
    <w:rsid w:val="00D277AD"/>
    <w:rsid w:val="00D27814"/>
    <w:rsid w:val="00D27D8C"/>
    <w:rsid w:val="00D3016A"/>
    <w:rsid w:val="00D302B9"/>
    <w:rsid w:val="00D30606"/>
    <w:rsid w:val="00D30692"/>
    <w:rsid w:val="00D309E4"/>
    <w:rsid w:val="00D30ABC"/>
    <w:rsid w:val="00D3106D"/>
    <w:rsid w:val="00D321DF"/>
    <w:rsid w:val="00D32B12"/>
    <w:rsid w:val="00D32CB5"/>
    <w:rsid w:val="00D338C8"/>
    <w:rsid w:val="00D33A21"/>
    <w:rsid w:val="00D33C4C"/>
    <w:rsid w:val="00D33CF4"/>
    <w:rsid w:val="00D33D15"/>
    <w:rsid w:val="00D341F6"/>
    <w:rsid w:val="00D342A9"/>
    <w:rsid w:val="00D347E8"/>
    <w:rsid w:val="00D3579A"/>
    <w:rsid w:val="00D36A2C"/>
    <w:rsid w:val="00D370A3"/>
    <w:rsid w:val="00D372B8"/>
    <w:rsid w:val="00D3781C"/>
    <w:rsid w:val="00D379D8"/>
    <w:rsid w:val="00D37C73"/>
    <w:rsid w:val="00D37E8E"/>
    <w:rsid w:val="00D404E3"/>
    <w:rsid w:val="00D40C59"/>
    <w:rsid w:val="00D41ECF"/>
    <w:rsid w:val="00D41F91"/>
    <w:rsid w:val="00D41FF2"/>
    <w:rsid w:val="00D4214E"/>
    <w:rsid w:val="00D42191"/>
    <w:rsid w:val="00D42C01"/>
    <w:rsid w:val="00D42D64"/>
    <w:rsid w:val="00D43494"/>
    <w:rsid w:val="00D43C20"/>
    <w:rsid w:val="00D43C6D"/>
    <w:rsid w:val="00D43FA3"/>
    <w:rsid w:val="00D441CB"/>
    <w:rsid w:val="00D447D5"/>
    <w:rsid w:val="00D44CD0"/>
    <w:rsid w:val="00D45237"/>
    <w:rsid w:val="00D45479"/>
    <w:rsid w:val="00D45E68"/>
    <w:rsid w:val="00D460B2"/>
    <w:rsid w:val="00D46D0D"/>
    <w:rsid w:val="00D47011"/>
    <w:rsid w:val="00D47081"/>
    <w:rsid w:val="00D47B9D"/>
    <w:rsid w:val="00D47FBC"/>
    <w:rsid w:val="00D50548"/>
    <w:rsid w:val="00D50561"/>
    <w:rsid w:val="00D5070B"/>
    <w:rsid w:val="00D50F61"/>
    <w:rsid w:val="00D52223"/>
    <w:rsid w:val="00D52378"/>
    <w:rsid w:val="00D523B4"/>
    <w:rsid w:val="00D5285C"/>
    <w:rsid w:val="00D52A10"/>
    <w:rsid w:val="00D532C9"/>
    <w:rsid w:val="00D533EB"/>
    <w:rsid w:val="00D5359C"/>
    <w:rsid w:val="00D53810"/>
    <w:rsid w:val="00D53D9F"/>
    <w:rsid w:val="00D5499C"/>
    <w:rsid w:val="00D54EF1"/>
    <w:rsid w:val="00D550E7"/>
    <w:rsid w:val="00D5535D"/>
    <w:rsid w:val="00D55732"/>
    <w:rsid w:val="00D55C8F"/>
    <w:rsid w:val="00D5624E"/>
    <w:rsid w:val="00D563F5"/>
    <w:rsid w:val="00D56884"/>
    <w:rsid w:val="00D56AEB"/>
    <w:rsid w:val="00D56C73"/>
    <w:rsid w:val="00D56ED1"/>
    <w:rsid w:val="00D5775B"/>
    <w:rsid w:val="00D57848"/>
    <w:rsid w:val="00D57917"/>
    <w:rsid w:val="00D57D0C"/>
    <w:rsid w:val="00D601EF"/>
    <w:rsid w:val="00D605DE"/>
    <w:rsid w:val="00D6081D"/>
    <w:rsid w:val="00D60DF0"/>
    <w:rsid w:val="00D60F89"/>
    <w:rsid w:val="00D61250"/>
    <w:rsid w:val="00D61507"/>
    <w:rsid w:val="00D61A5E"/>
    <w:rsid w:val="00D61CCF"/>
    <w:rsid w:val="00D62026"/>
    <w:rsid w:val="00D62B2D"/>
    <w:rsid w:val="00D62B65"/>
    <w:rsid w:val="00D6302B"/>
    <w:rsid w:val="00D63864"/>
    <w:rsid w:val="00D6392B"/>
    <w:rsid w:val="00D63CFD"/>
    <w:rsid w:val="00D63D0E"/>
    <w:rsid w:val="00D63F66"/>
    <w:rsid w:val="00D643B4"/>
    <w:rsid w:val="00D6457F"/>
    <w:rsid w:val="00D64787"/>
    <w:rsid w:val="00D64C3A"/>
    <w:rsid w:val="00D64D92"/>
    <w:rsid w:val="00D65093"/>
    <w:rsid w:val="00D652D6"/>
    <w:rsid w:val="00D6537E"/>
    <w:rsid w:val="00D6558B"/>
    <w:rsid w:val="00D657C3"/>
    <w:rsid w:val="00D65A18"/>
    <w:rsid w:val="00D6600A"/>
    <w:rsid w:val="00D6609C"/>
    <w:rsid w:val="00D661FD"/>
    <w:rsid w:val="00D6633C"/>
    <w:rsid w:val="00D66E7B"/>
    <w:rsid w:val="00D66E9B"/>
    <w:rsid w:val="00D674B5"/>
    <w:rsid w:val="00D6790F"/>
    <w:rsid w:val="00D70500"/>
    <w:rsid w:val="00D706DD"/>
    <w:rsid w:val="00D70722"/>
    <w:rsid w:val="00D70EB6"/>
    <w:rsid w:val="00D7106D"/>
    <w:rsid w:val="00D7171F"/>
    <w:rsid w:val="00D718AE"/>
    <w:rsid w:val="00D71970"/>
    <w:rsid w:val="00D7203D"/>
    <w:rsid w:val="00D72442"/>
    <w:rsid w:val="00D728D9"/>
    <w:rsid w:val="00D72B1A"/>
    <w:rsid w:val="00D72DD8"/>
    <w:rsid w:val="00D72FAE"/>
    <w:rsid w:val="00D7307F"/>
    <w:rsid w:val="00D73413"/>
    <w:rsid w:val="00D7370E"/>
    <w:rsid w:val="00D73FFE"/>
    <w:rsid w:val="00D74475"/>
    <w:rsid w:val="00D744C6"/>
    <w:rsid w:val="00D74BAE"/>
    <w:rsid w:val="00D74FA7"/>
    <w:rsid w:val="00D7500B"/>
    <w:rsid w:val="00D7511C"/>
    <w:rsid w:val="00D75343"/>
    <w:rsid w:val="00D756D0"/>
    <w:rsid w:val="00D75D95"/>
    <w:rsid w:val="00D75DC3"/>
    <w:rsid w:val="00D7636D"/>
    <w:rsid w:val="00D7652C"/>
    <w:rsid w:val="00D766D1"/>
    <w:rsid w:val="00D7690B"/>
    <w:rsid w:val="00D774D4"/>
    <w:rsid w:val="00D77C0E"/>
    <w:rsid w:val="00D805F6"/>
    <w:rsid w:val="00D80710"/>
    <w:rsid w:val="00D80908"/>
    <w:rsid w:val="00D80987"/>
    <w:rsid w:val="00D80B1B"/>
    <w:rsid w:val="00D80D30"/>
    <w:rsid w:val="00D81430"/>
    <w:rsid w:val="00D81508"/>
    <w:rsid w:val="00D816AD"/>
    <w:rsid w:val="00D81917"/>
    <w:rsid w:val="00D81953"/>
    <w:rsid w:val="00D81F7C"/>
    <w:rsid w:val="00D83100"/>
    <w:rsid w:val="00D83338"/>
    <w:rsid w:val="00D833BE"/>
    <w:rsid w:val="00D838D4"/>
    <w:rsid w:val="00D840F7"/>
    <w:rsid w:val="00D846DA"/>
    <w:rsid w:val="00D84739"/>
    <w:rsid w:val="00D84879"/>
    <w:rsid w:val="00D8491F"/>
    <w:rsid w:val="00D849C1"/>
    <w:rsid w:val="00D851E4"/>
    <w:rsid w:val="00D8553E"/>
    <w:rsid w:val="00D85812"/>
    <w:rsid w:val="00D85986"/>
    <w:rsid w:val="00D85FD2"/>
    <w:rsid w:val="00D86523"/>
    <w:rsid w:val="00D86708"/>
    <w:rsid w:val="00D86957"/>
    <w:rsid w:val="00D86C4D"/>
    <w:rsid w:val="00D8706F"/>
    <w:rsid w:val="00D87100"/>
    <w:rsid w:val="00D872DE"/>
    <w:rsid w:val="00D87307"/>
    <w:rsid w:val="00D87ABE"/>
    <w:rsid w:val="00D87FA2"/>
    <w:rsid w:val="00D90575"/>
    <w:rsid w:val="00D90695"/>
    <w:rsid w:val="00D90982"/>
    <w:rsid w:val="00D90B61"/>
    <w:rsid w:val="00D90C15"/>
    <w:rsid w:val="00D91137"/>
    <w:rsid w:val="00D91AF3"/>
    <w:rsid w:val="00D923B0"/>
    <w:rsid w:val="00D923F6"/>
    <w:rsid w:val="00D9240D"/>
    <w:rsid w:val="00D9255C"/>
    <w:rsid w:val="00D92593"/>
    <w:rsid w:val="00D92F88"/>
    <w:rsid w:val="00D930E4"/>
    <w:rsid w:val="00D933B4"/>
    <w:rsid w:val="00D934F8"/>
    <w:rsid w:val="00D93BB0"/>
    <w:rsid w:val="00D94116"/>
    <w:rsid w:val="00D94416"/>
    <w:rsid w:val="00D94443"/>
    <w:rsid w:val="00D94BB0"/>
    <w:rsid w:val="00D95BFC"/>
    <w:rsid w:val="00D961E6"/>
    <w:rsid w:val="00D96775"/>
    <w:rsid w:val="00D9719C"/>
    <w:rsid w:val="00D97829"/>
    <w:rsid w:val="00DA02C7"/>
    <w:rsid w:val="00DA0DDA"/>
    <w:rsid w:val="00DA11CB"/>
    <w:rsid w:val="00DA139D"/>
    <w:rsid w:val="00DA17CF"/>
    <w:rsid w:val="00DA1948"/>
    <w:rsid w:val="00DA1D5C"/>
    <w:rsid w:val="00DA28C9"/>
    <w:rsid w:val="00DA2BC0"/>
    <w:rsid w:val="00DA2E64"/>
    <w:rsid w:val="00DA3409"/>
    <w:rsid w:val="00DA356E"/>
    <w:rsid w:val="00DA3805"/>
    <w:rsid w:val="00DA392A"/>
    <w:rsid w:val="00DA3950"/>
    <w:rsid w:val="00DA3981"/>
    <w:rsid w:val="00DA3DA5"/>
    <w:rsid w:val="00DA3E1F"/>
    <w:rsid w:val="00DA41FF"/>
    <w:rsid w:val="00DA48FA"/>
    <w:rsid w:val="00DA496F"/>
    <w:rsid w:val="00DA4D02"/>
    <w:rsid w:val="00DA4E03"/>
    <w:rsid w:val="00DA5020"/>
    <w:rsid w:val="00DA570A"/>
    <w:rsid w:val="00DA58E2"/>
    <w:rsid w:val="00DA5946"/>
    <w:rsid w:val="00DA60D2"/>
    <w:rsid w:val="00DA6338"/>
    <w:rsid w:val="00DA6349"/>
    <w:rsid w:val="00DA659B"/>
    <w:rsid w:val="00DA66ED"/>
    <w:rsid w:val="00DA68C2"/>
    <w:rsid w:val="00DA6A15"/>
    <w:rsid w:val="00DA6AAF"/>
    <w:rsid w:val="00DA6D84"/>
    <w:rsid w:val="00DA6FDC"/>
    <w:rsid w:val="00DA751B"/>
    <w:rsid w:val="00DA770F"/>
    <w:rsid w:val="00DA77FB"/>
    <w:rsid w:val="00DA7B99"/>
    <w:rsid w:val="00DA7D5F"/>
    <w:rsid w:val="00DB0B1A"/>
    <w:rsid w:val="00DB0C99"/>
    <w:rsid w:val="00DB0CDF"/>
    <w:rsid w:val="00DB0E5A"/>
    <w:rsid w:val="00DB12C1"/>
    <w:rsid w:val="00DB132D"/>
    <w:rsid w:val="00DB15B6"/>
    <w:rsid w:val="00DB19AA"/>
    <w:rsid w:val="00DB1C02"/>
    <w:rsid w:val="00DB1CF9"/>
    <w:rsid w:val="00DB237A"/>
    <w:rsid w:val="00DB297A"/>
    <w:rsid w:val="00DB2ACC"/>
    <w:rsid w:val="00DB2EDF"/>
    <w:rsid w:val="00DB3081"/>
    <w:rsid w:val="00DB316E"/>
    <w:rsid w:val="00DB38F2"/>
    <w:rsid w:val="00DB395A"/>
    <w:rsid w:val="00DB395E"/>
    <w:rsid w:val="00DB4100"/>
    <w:rsid w:val="00DB4395"/>
    <w:rsid w:val="00DB46B8"/>
    <w:rsid w:val="00DB5078"/>
    <w:rsid w:val="00DB582F"/>
    <w:rsid w:val="00DB5A34"/>
    <w:rsid w:val="00DB5ABE"/>
    <w:rsid w:val="00DB616F"/>
    <w:rsid w:val="00DB62DB"/>
    <w:rsid w:val="00DB6784"/>
    <w:rsid w:val="00DB68C5"/>
    <w:rsid w:val="00DB6E3D"/>
    <w:rsid w:val="00DB6EC5"/>
    <w:rsid w:val="00DB793A"/>
    <w:rsid w:val="00DB7B90"/>
    <w:rsid w:val="00DB7F08"/>
    <w:rsid w:val="00DC0050"/>
    <w:rsid w:val="00DC02A0"/>
    <w:rsid w:val="00DC0343"/>
    <w:rsid w:val="00DC05E9"/>
    <w:rsid w:val="00DC0601"/>
    <w:rsid w:val="00DC076A"/>
    <w:rsid w:val="00DC0E22"/>
    <w:rsid w:val="00DC1042"/>
    <w:rsid w:val="00DC1457"/>
    <w:rsid w:val="00DC1BAC"/>
    <w:rsid w:val="00DC1F63"/>
    <w:rsid w:val="00DC21E8"/>
    <w:rsid w:val="00DC23A1"/>
    <w:rsid w:val="00DC2707"/>
    <w:rsid w:val="00DC2ADD"/>
    <w:rsid w:val="00DC3544"/>
    <w:rsid w:val="00DC4413"/>
    <w:rsid w:val="00DC4777"/>
    <w:rsid w:val="00DC497A"/>
    <w:rsid w:val="00DC4E1B"/>
    <w:rsid w:val="00DC4E93"/>
    <w:rsid w:val="00DC5116"/>
    <w:rsid w:val="00DC5806"/>
    <w:rsid w:val="00DC5926"/>
    <w:rsid w:val="00DC5ABA"/>
    <w:rsid w:val="00DC64EB"/>
    <w:rsid w:val="00DC69D2"/>
    <w:rsid w:val="00DC6A6E"/>
    <w:rsid w:val="00DC6C5B"/>
    <w:rsid w:val="00DC7E1F"/>
    <w:rsid w:val="00DD0232"/>
    <w:rsid w:val="00DD0332"/>
    <w:rsid w:val="00DD0E17"/>
    <w:rsid w:val="00DD1857"/>
    <w:rsid w:val="00DD1DB2"/>
    <w:rsid w:val="00DD1FCC"/>
    <w:rsid w:val="00DD2D95"/>
    <w:rsid w:val="00DD3262"/>
    <w:rsid w:val="00DD33B1"/>
    <w:rsid w:val="00DD3543"/>
    <w:rsid w:val="00DD37A4"/>
    <w:rsid w:val="00DD434F"/>
    <w:rsid w:val="00DD4360"/>
    <w:rsid w:val="00DD49C6"/>
    <w:rsid w:val="00DD5205"/>
    <w:rsid w:val="00DD55EA"/>
    <w:rsid w:val="00DD5851"/>
    <w:rsid w:val="00DD66A0"/>
    <w:rsid w:val="00DD6A5F"/>
    <w:rsid w:val="00DD6AF9"/>
    <w:rsid w:val="00DD6C61"/>
    <w:rsid w:val="00DD6DFD"/>
    <w:rsid w:val="00DD6F65"/>
    <w:rsid w:val="00DD71B6"/>
    <w:rsid w:val="00DD743A"/>
    <w:rsid w:val="00DD7492"/>
    <w:rsid w:val="00DE0642"/>
    <w:rsid w:val="00DE0AD1"/>
    <w:rsid w:val="00DE0B33"/>
    <w:rsid w:val="00DE0BB7"/>
    <w:rsid w:val="00DE1502"/>
    <w:rsid w:val="00DE195E"/>
    <w:rsid w:val="00DE1AAF"/>
    <w:rsid w:val="00DE2522"/>
    <w:rsid w:val="00DE2998"/>
    <w:rsid w:val="00DE2A21"/>
    <w:rsid w:val="00DE2CED"/>
    <w:rsid w:val="00DE406B"/>
    <w:rsid w:val="00DE4203"/>
    <w:rsid w:val="00DE4344"/>
    <w:rsid w:val="00DE4702"/>
    <w:rsid w:val="00DE5751"/>
    <w:rsid w:val="00DE5A40"/>
    <w:rsid w:val="00DE5A49"/>
    <w:rsid w:val="00DE6C32"/>
    <w:rsid w:val="00DE6D84"/>
    <w:rsid w:val="00DE745E"/>
    <w:rsid w:val="00DE7734"/>
    <w:rsid w:val="00DE77C2"/>
    <w:rsid w:val="00DE7909"/>
    <w:rsid w:val="00DE795A"/>
    <w:rsid w:val="00DE7D72"/>
    <w:rsid w:val="00DE7E5F"/>
    <w:rsid w:val="00DF0461"/>
    <w:rsid w:val="00DF0AAF"/>
    <w:rsid w:val="00DF0BA6"/>
    <w:rsid w:val="00DF1690"/>
    <w:rsid w:val="00DF189D"/>
    <w:rsid w:val="00DF18D8"/>
    <w:rsid w:val="00DF1EC1"/>
    <w:rsid w:val="00DF286D"/>
    <w:rsid w:val="00DF28E2"/>
    <w:rsid w:val="00DF3022"/>
    <w:rsid w:val="00DF342D"/>
    <w:rsid w:val="00DF3655"/>
    <w:rsid w:val="00DF3C90"/>
    <w:rsid w:val="00DF402A"/>
    <w:rsid w:val="00DF4174"/>
    <w:rsid w:val="00DF51FD"/>
    <w:rsid w:val="00DF5222"/>
    <w:rsid w:val="00DF542A"/>
    <w:rsid w:val="00DF5807"/>
    <w:rsid w:val="00DF5814"/>
    <w:rsid w:val="00DF589C"/>
    <w:rsid w:val="00DF5B12"/>
    <w:rsid w:val="00DF5B79"/>
    <w:rsid w:val="00DF5E9D"/>
    <w:rsid w:val="00DF662F"/>
    <w:rsid w:val="00DF6B79"/>
    <w:rsid w:val="00DF6CC6"/>
    <w:rsid w:val="00DF736F"/>
    <w:rsid w:val="00DF7A5D"/>
    <w:rsid w:val="00E00143"/>
    <w:rsid w:val="00E0022D"/>
    <w:rsid w:val="00E0089D"/>
    <w:rsid w:val="00E010E2"/>
    <w:rsid w:val="00E010F8"/>
    <w:rsid w:val="00E015E0"/>
    <w:rsid w:val="00E01CD8"/>
    <w:rsid w:val="00E01E39"/>
    <w:rsid w:val="00E02326"/>
    <w:rsid w:val="00E02DAC"/>
    <w:rsid w:val="00E03490"/>
    <w:rsid w:val="00E03B8E"/>
    <w:rsid w:val="00E03B9F"/>
    <w:rsid w:val="00E03C9C"/>
    <w:rsid w:val="00E04ACF"/>
    <w:rsid w:val="00E04E10"/>
    <w:rsid w:val="00E04FC8"/>
    <w:rsid w:val="00E054E7"/>
    <w:rsid w:val="00E07025"/>
    <w:rsid w:val="00E07232"/>
    <w:rsid w:val="00E07245"/>
    <w:rsid w:val="00E07416"/>
    <w:rsid w:val="00E107D0"/>
    <w:rsid w:val="00E10E8A"/>
    <w:rsid w:val="00E11605"/>
    <w:rsid w:val="00E11C97"/>
    <w:rsid w:val="00E1210E"/>
    <w:rsid w:val="00E12759"/>
    <w:rsid w:val="00E1296B"/>
    <w:rsid w:val="00E12B00"/>
    <w:rsid w:val="00E13213"/>
    <w:rsid w:val="00E138EC"/>
    <w:rsid w:val="00E13A81"/>
    <w:rsid w:val="00E13B8D"/>
    <w:rsid w:val="00E142CD"/>
    <w:rsid w:val="00E14B9F"/>
    <w:rsid w:val="00E14CF0"/>
    <w:rsid w:val="00E14E73"/>
    <w:rsid w:val="00E151BD"/>
    <w:rsid w:val="00E1568D"/>
    <w:rsid w:val="00E15928"/>
    <w:rsid w:val="00E15D2A"/>
    <w:rsid w:val="00E1677F"/>
    <w:rsid w:val="00E175A7"/>
    <w:rsid w:val="00E17BD0"/>
    <w:rsid w:val="00E2019C"/>
    <w:rsid w:val="00E20383"/>
    <w:rsid w:val="00E203AE"/>
    <w:rsid w:val="00E20977"/>
    <w:rsid w:val="00E20A14"/>
    <w:rsid w:val="00E20D9F"/>
    <w:rsid w:val="00E211D7"/>
    <w:rsid w:val="00E2123C"/>
    <w:rsid w:val="00E217D2"/>
    <w:rsid w:val="00E2263B"/>
    <w:rsid w:val="00E22A4B"/>
    <w:rsid w:val="00E22D26"/>
    <w:rsid w:val="00E2303B"/>
    <w:rsid w:val="00E2306E"/>
    <w:rsid w:val="00E23AAF"/>
    <w:rsid w:val="00E2467B"/>
    <w:rsid w:val="00E2496E"/>
    <w:rsid w:val="00E2498C"/>
    <w:rsid w:val="00E250AD"/>
    <w:rsid w:val="00E2580A"/>
    <w:rsid w:val="00E25DBF"/>
    <w:rsid w:val="00E25DE0"/>
    <w:rsid w:val="00E2621C"/>
    <w:rsid w:val="00E268AB"/>
    <w:rsid w:val="00E26FA3"/>
    <w:rsid w:val="00E2705B"/>
    <w:rsid w:val="00E2762E"/>
    <w:rsid w:val="00E27D1A"/>
    <w:rsid w:val="00E30E19"/>
    <w:rsid w:val="00E314E2"/>
    <w:rsid w:val="00E324D3"/>
    <w:rsid w:val="00E32D5B"/>
    <w:rsid w:val="00E3311D"/>
    <w:rsid w:val="00E33E48"/>
    <w:rsid w:val="00E34C24"/>
    <w:rsid w:val="00E3572D"/>
    <w:rsid w:val="00E35B91"/>
    <w:rsid w:val="00E36596"/>
    <w:rsid w:val="00E3687A"/>
    <w:rsid w:val="00E36895"/>
    <w:rsid w:val="00E36FCC"/>
    <w:rsid w:val="00E370DA"/>
    <w:rsid w:val="00E3727F"/>
    <w:rsid w:val="00E3778C"/>
    <w:rsid w:val="00E37E1F"/>
    <w:rsid w:val="00E37FC2"/>
    <w:rsid w:val="00E40149"/>
    <w:rsid w:val="00E401B6"/>
    <w:rsid w:val="00E40246"/>
    <w:rsid w:val="00E402C4"/>
    <w:rsid w:val="00E402E6"/>
    <w:rsid w:val="00E40AC3"/>
    <w:rsid w:val="00E40E32"/>
    <w:rsid w:val="00E40E8A"/>
    <w:rsid w:val="00E41006"/>
    <w:rsid w:val="00E418F7"/>
    <w:rsid w:val="00E41B59"/>
    <w:rsid w:val="00E41F9A"/>
    <w:rsid w:val="00E41FC2"/>
    <w:rsid w:val="00E43557"/>
    <w:rsid w:val="00E43E80"/>
    <w:rsid w:val="00E4425E"/>
    <w:rsid w:val="00E44900"/>
    <w:rsid w:val="00E44A7A"/>
    <w:rsid w:val="00E44CEB"/>
    <w:rsid w:val="00E4556F"/>
    <w:rsid w:val="00E45F24"/>
    <w:rsid w:val="00E46188"/>
    <w:rsid w:val="00E4622D"/>
    <w:rsid w:val="00E465C0"/>
    <w:rsid w:val="00E468B7"/>
    <w:rsid w:val="00E46D18"/>
    <w:rsid w:val="00E47523"/>
    <w:rsid w:val="00E475C2"/>
    <w:rsid w:val="00E47E00"/>
    <w:rsid w:val="00E500E6"/>
    <w:rsid w:val="00E505ED"/>
    <w:rsid w:val="00E50B66"/>
    <w:rsid w:val="00E51211"/>
    <w:rsid w:val="00E513D6"/>
    <w:rsid w:val="00E5161F"/>
    <w:rsid w:val="00E518DE"/>
    <w:rsid w:val="00E51CD1"/>
    <w:rsid w:val="00E51E88"/>
    <w:rsid w:val="00E52FCD"/>
    <w:rsid w:val="00E536F3"/>
    <w:rsid w:val="00E537F5"/>
    <w:rsid w:val="00E540FF"/>
    <w:rsid w:val="00E54163"/>
    <w:rsid w:val="00E54424"/>
    <w:rsid w:val="00E5452A"/>
    <w:rsid w:val="00E552D2"/>
    <w:rsid w:val="00E55542"/>
    <w:rsid w:val="00E556E1"/>
    <w:rsid w:val="00E558F7"/>
    <w:rsid w:val="00E55D0C"/>
    <w:rsid w:val="00E5634B"/>
    <w:rsid w:val="00E56425"/>
    <w:rsid w:val="00E57307"/>
    <w:rsid w:val="00E5768E"/>
    <w:rsid w:val="00E60B6E"/>
    <w:rsid w:val="00E60F4B"/>
    <w:rsid w:val="00E61D89"/>
    <w:rsid w:val="00E61F9A"/>
    <w:rsid w:val="00E61FEC"/>
    <w:rsid w:val="00E620D6"/>
    <w:rsid w:val="00E62214"/>
    <w:rsid w:val="00E62E7A"/>
    <w:rsid w:val="00E6343C"/>
    <w:rsid w:val="00E63512"/>
    <w:rsid w:val="00E64125"/>
    <w:rsid w:val="00E6453D"/>
    <w:rsid w:val="00E6467C"/>
    <w:rsid w:val="00E648D3"/>
    <w:rsid w:val="00E64B0B"/>
    <w:rsid w:val="00E65F86"/>
    <w:rsid w:val="00E661A4"/>
    <w:rsid w:val="00E664A1"/>
    <w:rsid w:val="00E6671F"/>
    <w:rsid w:val="00E6680E"/>
    <w:rsid w:val="00E66B5E"/>
    <w:rsid w:val="00E66D1C"/>
    <w:rsid w:val="00E67206"/>
    <w:rsid w:val="00E672F1"/>
    <w:rsid w:val="00E67781"/>
    <w:rsid w:val="00E67827"/>
    <w:rsid w:val="00E67AB5"/>
    <w:rsid w:val="00E67B83"/>
    <w:rsid w:val="00E702E0"/>
    <w:rsid w:val="00E706B6"/>
    <w:rsid w:val="00E707C5"/>
    <w:rsid w:val="00E70F14"/>
    <w:rsid w:val="00E7102A"/>
    <w:rsid w:val="00E7128D"/>
    <w:rsid w:val="00E716B1"/>
    <w:rsid w:val="00E71DCF"/>
    <w:rsid w:val="00E728A9"/>
    <w:rsid w:val="00E72B16"/>
    <w:rsid w:val="00E72E08"/>
    <w:rsid w:val="00E72F47"/>
    <w:rsid w:val="00E72FF8"/>
    <w:rsid w:val="00E73436"/>
    <w:rsid w:val="00E7392F"/>
    <w:rsid w:val="00E73E08"/>
    <w:rsid w:val="00E741EF"/>
    <w:rsid w:val="00E74406"/>
    <w:rsid w:val="00E745B0"/>
    <w:rsid w:val="00E746EE"/>
    <w:rsid w:val="00E74934"/>
    <w:rsid w:val="00E74DDF"/>
    <w:rsid w:val="00E758C7"/>
    <w:rsid w:val="00E75A09"/>
    <w:rsid w:val="00E77311"/>
    <w:rsid w:val="00E775F6"/>
    <w:rsid w:val="00E77B3B"/>
    <w:rsid w:val="00E77B70"/>
    <w:rsid w:val="00E80675"/>
    <w:rsid w:val="00E808C8"/>
    <w:rsid w:val="00E80FBA"/>
    <w:rsid w:val="00E81325"/>
    <w:rsid w:val="00E8141B"/>
    <w:rsid w:val="00E8151E"/>
    <w:rsid w:val="00E81605"/>
    <w:rsid w:val="00E8228B"/>
    <w:rsid w:val="00E82731"/>
    <w:rsid w:val="00E82916"/>
    <w:rsid w:val="00E83F25"/>
    <w:rsid w:val="00E842C8"/>
    <w:rsid w:val="00E8466C"/>
    <w:rsid w:val="00E847A6"/>
    <w:rsid w:val="00E84B5F"/>
    <w:rsid w:val="00E84E1B"/>
    <w:rsid w:val="00E8516A"/>
    <w:rsid w:val="00E851C5"/>
    <w:rsid w:val="00E85277"/>
    <w:rsid w:val="00E85631"/>
    <w:rsid w:val="00E8567B"/>
    <w:rsid w:val="00E85C09"/>
    <w:rsid w:val="00E85D66"/>
    <w:rsid w:val="00E863AB"/>
    <w:rsid w:val="00E869A9"/>
    <w:rsid w:val="00E86A2B"/>
    <w:rsid w:val="00E873E4"/>
    <w:rsid w:val="00E87C32"/>
    <w:rsid w:val="00E9026E"/>
    <w:rsid w:val="00E90311"/>
    <w:rsid w:val="00E90545"/>
    <w:rsid w:val="00E907A5"/>
    <w:rsid w:val="00E9224F"/>
    <w:rsid w:val="00E92F5E"/>
    <w:rsid w:val="00E9305F"/>
    <w:rsid w:val="00E93762"/>
    <w:rsid w:val="00E93775"/>
    <w:rsid w:val="00E93C58"/>
    <w:rsid w:val="00E93D8F"/>
    <w:rsid w:val="00E93EBB"/>
    <w:rsid w:val="00E93ED0"/>
    <w:rsid w:val="00E93F2B"/>
    <w:rsid w:val="00E9442C"/>
    <w:rsid w:val="00E94458"/>
    <w:rsid w:val="00E945AC"/>
    <w:rsid w:val="00E94D03"/>
    <w:rsid w:val="00E94D88"/>
    <w:rsid w:val="00E94DEF"/>
    <w:rsid w:val="00E95409"/>
    <w:rsid w:val="00E9542B"/>
    <w:rsid w:val="00E95862"/>
    <w:rsid w:val="00E9588F"/>
    <w:rsid w:val="00E95A93"/>
    <w:rsid w:val="00E95B6D"/>
    <w:rsid w:val="00E95B73"/>
    <w:rsid w:val="00E9601B"/>
    <w:rsid w:val="00E961DC"/>
    <w:rsid w:val="00E96301"/>
    <w:rsid w:val="00E968AE"/>
    <w:rsid w:val="00E96949"/>
    <w:rsid w:val="00E9694A"/>
    <w:rsid w:val="00E971C4"/>
    <w:rsid w:val="00E972C2"/>
    <w:rsid w:val="00E972F1"/>
    <w:rsid w:val="00E97558"/>
    <w:rsid w:val="00E97985"/>
    <w:rsid w:val="00E97E11"/>
    <w:rsid w:val="00E97E87"/>
    <w:rsid w:val="00E97FB1"/>
    <w:rsid w:val="00EA003C"/>
    <w:rsid w:val="00EA0060"/>
    <w:rsid w:val="00EA0232"/>
    <w:rsid w:val="00EA0490"/>
    <w:rsid w:val="00EA0908"/>
    <w:rsid w:val="00EA0B66"/>
    <w:rsid w:val="00EA0EF4"/>
    <w:rsid w:val="00EA1082"/>
    <w:rsid w:val="00EA1377"/>
    <w:rsid w:val="00EA1A68"/>
    <w:rsid w:val="00EA1CBB"/>
    <w:rsid w:val="00EA204F"/>
    <w:rsid w:val="00EA23B4"/>
    <w:rsid w:val="00EA27D9"/>
    <w:rsid w:val="00EA2D36"/>
    <w:rsid w:val="00EA3B29"/>
    <w:rsid w:val="00EA3E30"/>
    <w:rsid w:val="00EA3E5C"/>
    <w:rsid w:val="00EA412F"/>
    <w:rsid w:val="00EA440D"/>
    <w:rsid w:val="00EA4667"/>
    <w:rsid w:val="00EA4B4F"/>
    <w:rsid w:val="00EA4BA5"/>
    <w:rsid w:val="00EA4C94"/>
    <w:rsid w:val="00EA4C97"/>
    <w:rsid w:val="00EA5034"/>
    <w:rsid w:val="00EA511E"/>
    <w:rsid w:val="00EA5225"/>
    <w:rsid w:val="00EA52BE"/>
    <w:rsid w:val="00EA5526"/>
    <w:rsid w:val="00EA5583"/>
    <w:rsid w:val="00EA5AC2"/>
    <w:rsid w:val="00EA70C2"/>
    <w:rsid w:val="00EA75CB"/>
    <w:rsid w:val="00EA7883"/>
    <w:rsid w:val="00EA7C0C"/>
    <w:rsid w:val="00EB0729"/>
    <w:rsid w:val="00EB0853"/>
    <w:rsid w:val="00EB086B"/>
    <w:rsid w:val="00EB0929"/>
    <w:rsid w:val="00EB150C"/>
    <w:rsid w:val="00EB165C"/>
    <w:rsid w:val="00EB1A83"/>
    <w:rsid w:val="00EB1A96"/>
    <w:rsid w:val="00EB1B92"/>
    <w:rsid w:val="00EB22EF"/>
    <w:rsid w:val="00EB2325"/>
    <w:rsid w:val="00EB26A3"/>
    <w:rsid w:val="00EB276B"/>
    <w:rsid w:val="00EB2850"/>
    <w:rsid w:val="00EB286D"/>
    <w:rsid w:val="00EB2B06"/>
    <w:rsid w:val="00EB2BEC"/>
    <w:rsid w:val="00EB2C48"/>
    <w:rsid w:val="00EB3341"/>
    <w:rsid w:val="00EB3F10"/>
    <w:rsid w:val="00EB4361"/>
    <w:rsid w:val="00EB487B"/>
    <w:rsid w:val="00EB4906"/>
    <w:rsid w:val="00EB49E8"/>
    <w:rsid w:val="00EB4EBC"/>
    <w:rsid w:val="00EB5373"/>
    <w:rsid w:val="00EB54BA"/>
    <w:rsid w:val="00EB55F6"/>
    <w:rsid w:val="00EB5B64"/>
    <w:rsid w:val="00EB5DE0"/>
    <w:rsid w:val="00EB5FF7"/>
    <w:rsid w:val="00EB61A2"/>
    <w:rsid w:val="00EB6301"/>
    <w:rsid w:val="00EB6E96"/>
    <w:rsid w:val="00EB6FE5"/>
    <w:rsid w:val="00EB7861"/>
    <w:rsid w:val="00EC0569"/>
    <w:rsid w:val="00EC0ED0"/>
    <w:rsid w:val="00EC1086"/>
    <w:rsid w:val="00EC2699"/>
    <w:rsid w:val="00EC3472"/>
    <w:rsid w:val="00EC3672"/>
    <w:rsid w:val="00EC3738"/>
    <w:rsid w:val="00EC3A4E"/>
    <w:rsid w:val="00EC4044"/>
    <w:rsid w:val="00EC42E3"/>
    <w:rsid w:val="00EC43FE"/>
    <w:rsid w:val="00EC4944"/>
    <w:rsid w:val="00EC495E"/>
    <w:rsid w:val="00EC4C0D"/>
    <w:rsid w:val="00EC50A5"/>
    <w:rsid w:val="00EC54BC"/>
    <w:rsid w:val="00EC55A8"/>
    <w:rsid w:val="00EC56C3"/>
    <w:rsid w:val="00EC5788"/>
    <w:rsid w:val="00EC5C05"/>
    <w:rsid w:val="00EC61FF"/>
    <w:rsid w:val="00EC644E"/>
    <w:rsid w:val="00EC66BB"/>
    <w:rsid w:val="00EC6764"/>
    <w:rsid w:val="00EC6EBF"/>
    <w:rsid w:val="00EC73F2"/>
    <w:rsid w:val="00EC7491"/>
    <w:rsid w:val="00EC76D1"/>
    <w:rsid w:val="00ED00A9"/>
    <w:rsid w:val="00ED0A76"/>
    <w:rsid w:val="00ED0BAE"/>
    <w:rsid w:val="00ED0CDE"/>
    <w:rsid w:val="00ED0D1C"/>
    <w:rsid w:val="00ED169E"/>
    <w:rsid w:val="00ED1B19"/>
    <w:rsid w:val="00ED1FC0"/>
    <w:rsid w:val="00ED2293"/>
    <w:rsid w:val="00ED22B8"/>
    <w:rsid w:val="00ED2BAC"/>
    <w:rsid w:val="00ED2E0A"/>
    <w:rsid w:val="00ED2F9B"/>
    <w:rsid w:val="00ED3328"/>
    <w:rsid w:val="00ED3738"/>
    <w:rsid w:val="00ED39A8"/>
    <w:rsid w:val="00ED3A14"/>
    <w:rsid w:val="00ED3C9E"/>
    <w:rsid w:val="00ED41D5"/>
    <w:rsid w:val="00ED4A84"/>
    <w:rsid w:val="00ED4D6F"/>
    <w:rsid w:val="00ED58CA"/>
    <w:rsid w:val="00ED5D34"/>
    <w:rsid w:val="00ED60FD"/>
    <w:rsid w:val="00ED6192"/>
    <w:rsid w:val="00ED61EA"/>
    <w:rsid w:val="00ED6625"/>
    <w:rsid w:val="00ED69AE"/>
    <w:rsid w:val="00ED6A42"/>
    <w:rsid w:val="00ED6D66"/>
    <w:rsid w:val="00ED6E66"/>
    <w:rsid w:val="00ED7383"/>
    <w:rsid w:val="00ED73F8"/>
    <w:rsid w:val="00ED7BB8"/>
    <w:rsid w:val="00EE04DA"/>
    <w:rsid w:val="00EE0961"/>
    <w:rsid w:val="00EE09B8"/>
    <w:rsid w:val="00EE1F0E"/>
    <w:rsid w:val="00EE255F"/>
    <w:rsid w:val="00EE2868"/>
    <w:rsid w:val="00EE2DE4"/>
    <w:rsid w:val="00EE358C"/>
    <w:rsid w:val="00EE3733"/>
    <w:rsid w:val="00EE3A53"/>
    <w:rsid w:val="00EE3A74"/>
    <w:rsid w:val="00EE3C2B"/>
    <w:rsid w:val="00EE3CBD"/>
    <w:rsid w:val="00EE3E5E"/>
    <w:rsid w:val="00EE3F63"/>
    <w:rsid w:val="00EE4141"/>
    <w:rsid w:val="00EE438C"/>
    <w:rsid w:val="00EE43BC"/>
    <w:rsid w:val="00EE487C"/>
    <w:rsid w:val="00EE4A1A"/>
    <w:rsid w:val="00EE4E47"/>
    <w:rsid w:val="00EE54D9"/>
    <w:rsid w:val="00EE55CB"/>
    <w:rsid w:val="00EE57ED"/>
    <w:rsid w:val="00EE5DB2"/>
    <w:rsid w:val="00EE637E"/>
    <w:rsid w:val="00EE6423"/>
    <w:rsid w:val="00EE6E28"/>
    <w:rsid w:val="00EE710D"/>
    <w:rsid w:val="00EE7A5F"/>
    <w:rsid w:val="00EE7BBB"/>
    <w:rsid w:val="00EE7EFA"/>
    <w:rsid w:val="00EE7F64"/>
    <w:rsid w:val="00EF031E"/>
    <w:rsid w:val="00EF0528"/>
    <w:rsid w:val="00EF10F0"/>
    <w:rsid w:val="00EF1951"/>
    <w:rsid w:val="00EF1980"/>
    <w:rsid w:val="00EF2852"/>
    <w:rsid w:val="00EF306F"/>
    <w:rsid w:val="00EF35AC"/>
    <w:rsid w:val="00EF3C36"/>
    <w:rsid w:val="00EF3D0C"/>
    <w:rsid w:val="00EF3F13"/>
    <w:rsid w:val="00EF4431"/>
    <w:rsid w:val="00EF4590"/>
    <w:rsid w:val="00EF4B52"/>
    <w:rsid w:val="00EF53EA"/>
    <w:rsid w:val="00EF5809"/>
    <w:rsid w:val="00EF59B7"/>
    <w:rsid w:val="00EF644E"/>
    <w:rsid w:val="00EF64B6"/>
    <w:rsid w:val="00EF6514"/>
    <w:rsid w:val="00EF6907"/>
    <w:rsid w:val="00EF6E87"/>
    <w:rsid w:val="00EF78B7"/>
    <w:rsid w:val="00EF7976"/>
    <w:rsid w:val="00EF7A1D"/>
    <w:rsid w:val="00F0033C"/>
    <w:rsid w:val="00F01B8E"/>
    <w:rsid w:val="00F01CD2"/>
    <w:rsid w:val="00F022CE"/>
    <w:rsid w:val="00F02565"/>
    <w:rsid w:val="00F02DB6"/>
    <w:rsid w:val="00F031A2"/>
    <w:rsid w:val="00F032A6"/>
    <w:rsid w:val="00F0336C"/>
    <w:rsid w:val="00F03707"/>
    <w:rsid w:val="00F03932"/>
    <w:rsid w:val="00F03B18"/>
    <w:rsid w:val="00F03C8F"/>
    <w:rsid w:val="00F03EA8"/>
    <w:rsid w:val="00F03EC9"/>
    <w:rsid w:val="00F03F2D"/>
    <w:rsid w:val="00F03F81"/>
    <w:rsid w:val="00F04760"/>
    <w:rsid w:val="00F0489E"/>
    <w:rsid w:val="00F0531E"/>
    <w:rsid w:val="00F057BF"/>
    <w:rsid w:val="00F063B6"/>
    <w:rsid w:val="00F066F9"/>
    <w:rsid w:val="00F06A7B"/>
    <w:rsid w:val="00F06CA6"/>
    <w:rsid w:val="00F06E8A"/>
    <w:rsid w:val="00F075EA"/>
    <w:rsid w:val="00F07967"/>
    <w:rsid w:val="00F079C5"/>
    <w:rsid w:val="00F07A56"/>
    <w:rsid w:val="00F07B3B"/>
    <w:rsid w:val="00F07F2B"/>
    <w:rsid w:val="00F10A16"/>
    <w:rsid w:val="00F10C06"/>
    <w:rsid w:val="00F11019"/>
    <w:rsid w:val="00F11321"/>
    <w:rsid w:val="00F11DF9"/>
    <w:rsid w:val="00F11EA7"/>
    <w:rsid w:val="00F11F38"/>
    <w:rsid w:val="00F122FA"/>
    <w:rsid w:val="00F123A5"/>
    <w:rsid w:val="00F12C4F"/>
    <w:rsid w:val="00F12C51"/>
    <w:rsid w:val="00F13F7C"/>
    <w:rsid w:val="00F14239"/>
    <w:rsid w:val="00F14A54"/>
    <w:rsid w:val="00F14EEC"/>
    <w:rsid w:val="00F151CC"/>
    <w:rsid w:val="00F1540B"/>
    <w:rsid w:val="00F15957"/>
    <w:rsid w:val="00F16312"/>
    <w:rsid w:val="00F163E8"/>
    <w:rsid w:val="00F16418"/>
    <w:rsid w:val="00F16636"/>
    <w:rsid w:val="00F16CEB"/>
    <w:rsid w:val="00F16E83"/>
    <w:rsid w:val="00F17248"/>
    <w:rsid w:val="00F177A6"/>
    <w:rsid w:val="00F178DE"/>
    <w:rsid w:val="00F1796C"/>
    <w:rsid w:val="00F17EE7"/>
    <w:rsid w:val="00F17F51"/>
    <w:rsid w:val="00F20306"/>
    <w:rsid w:val="00F206AD"/>
    <w:rsid w:val="00F208D7"/>
    <w:rsid w:val="00F2141E"/>
    <w:rsid w:val="00F2166B"/>
    <w:rsid w:val="00F2171E"/>
    <w:rsid w:val="00F217E5"/>
    <w:rsid w:val="00F21CC3"/>
    <w:rsid w:val="00F21D2C"/>
    <w:rsid w:val="00F22FA1"/>
    <w:rsid w:val="00F2361F"/>
    <w:rsid w:val="00F23770"/>
    <w:rsid w:val="00F23E65"/>
    <w:rsid w:val="00F23EAE"/>
    <w:rsid w:val="00F24341"/>
    <w:rsid w:val="00F248E5"/>
    <w:rsid w:val="00F248F6"/>
    <w:rsid w:val="00F24C80"/>
    <w:rsid w:val="00F255EA"/>
    <w:rsid w:val="00F25804"/>
    <w:rsid w:val="00F25898"/>
    <w:rsid w:val="00F25A24"/>
    <w:rsid w:val="00F262D4"/>
    <w:rsid w:val="00F26900"/>
    <w:rsid w:val="00F274C7"/>
    <w:rsid w:val="00F27932"/>
    <w:rsid w:val="00F305BF"/>
    <w:rsid w:val="00F3102E"/>
    <w:rsid w:val="00F313CC"/>
    <w:rsid w:val="00F313D5"/>
    <w:rsid w:val="00F3153E"/>
    <w:rsid w:val="00F31C30"/>
    <w:rsid w:val="00F31D74"/>
    <w:rsid w:val="00F321C1"/>
    <w:rsid w:val="00F3225D"/>
    <w:rsid w:val="00F32929"/>
    <w:rsid w:val="00F32A9B"/>
    <w:rsid w:val="00F32AD3"/>
    <w:rsid w:val="00F32ECB"/>
    <w:rsid w:val="00F33B69"/>
    <w:rsid w:val="00F33BC7"/>
    <w:rsid w:val="00F33C64"/>
    <w:rsid w:val="00F33ECE"/>
    <w:rsid w:val="00F34714"/>
    <w:rsid w:val="00F34EB7"/>
    <w:rsid w:val="00F35666"/>
    <w:rsid w:val="00F35707"/>
    <w:rsid w:val="00F35F64"/>
    <w:rsid w:val="00F35FFB"/>
    <w:rsid w:val="00F360A6"/>
    <w:rsid w:val="00F362BE"/>
    <w:rsid w:val="00F36B4E"/>
    <w:rsid w:val="00F37251"/>
    <w:rsid w:val="00F37B55"/>
    <w:rsid w:val="00F37F09"/>
    <w:rsid w:val="00F37FCE"/>
    <w:rsid w:val="00F40E13"/>
    <w:rsid w:val="00F40F35"/>
    <w:rsid w:val="00F40FFA"/>
    <w:rsid w:val="00F41016"/>
    <w:rsid w:val="00F410A8"/>
    <w:rsid w:val="00F412B6"/>
    <w:rsid w:val="00F417F7"/>
    <w:rsid w:val="00F41DFD"/>
    <w:rsid w:val="00F4222D"/>
    <w:rsid w:val="00F427E1"/>
    <w:rsid w:val="00F429D5"/>
    <w:rsid w:val="00F42C48"/>
    <w:rsid w:val="00F42D7C"/>
    <w:rsid w:val="00F42FEC"/>
    <w:rsid w:val="00F43FD6"/>
    <w:rsid w:val="00F44663"/>
    <w:rsid w:val="00F44789"/>
    <w:rsid w:val="00F44D1D"/>
    <w:rsid w:val="00F45019"/>
    <w:rsid w:val="00F45074"/>
    <w:rsid w:val="00F458E1"/>
    <w:rsid w:val="00F46738"/>
    <w:rsid w:val="00F46811"/>
    <w:rsid w:val="00F46A27"/>
    <w:rsid w:val="00F4713C"/>
    <w:rsid w:val="00F47312"/>
    <w:rsid w:val="00F47579"/>
    <w:rsid w:val="00F4761A"/>
    <w:rsid w:val="00F476D5"/>
    <w:rsid w:val="00F476DF"/>
    <w:rsid w:val="00F4791E"/>
    <w:rsid w:val="00F47F0A"/>
    <w:rsid w:val="00F50141"/>
    <w:rsid w:val="00F50432"/>
    <w:rsid w:val="00F50C49"/>
    <w:rsid w:val="00F50CC9"/>
    <w:rsid w:val="00F513FB"/>
    <w:rsid w:val="00F516C1"/>
    <w:rsid w:val="00F51FE6"/>
    <w:rsid w:val="00F52DF5"/>
    <w:rsid w:val="00F53158"/>
    <w:rsid w:val="00F53655"/>
    <w:rsid w:val="00F53D5F"/>
    <w:rsid w:val="00F545A6"/>
    <w:rsid w:val="00F5467C"/>
    <w:rsid w:val="00F54986"/>
    <w:rsid w:val="00F54DC2"/>
    <w:rsid w:val="00F553D8"/>
    <w:rsid w:val="00F55792"/>
    <w:rsid w:val="00F557FF"/>
    <w:rsid w:val="00F558E7"/>
    <w:rsid w:val="00F559A5"/>
    <w:rsid w:val="00F55DD7"/>
    <w:rsid w:val="00F55DEE"/>
    <w:rsid w:val="00F55EF5"/>
    <w:rsid w:val="00F55FB4"/>
    <w:rsid w:val="00F5671B"/>
    <w:rsid w:val="00F567C0"/>
    <w:rsid w:val="00F56AC9"/>
    <w:rsid w:val="00F56CA0"/>
    <w:rsid w:val="00F57105"/>
    <w:rsid w:val="00F57133"/>
    <w:rsid w:val="00F579D0"/>
    <w:rsid w:val="00F57CA9"/>
    <w:rsid w:val="00F57D0D"/>
    <w:rsid w:val="00F60083"/>
    <w:rsid w:val="00F6031E"/>
    <w:rsid w:val="00F60475"/>
    <w:rsid w:val="00F60D8B"/>
    <w:rsid w:val="00F610F1"/>
    <w:rsid w:val="00F6111E"/>
    <w:rsid w:val="00F613C3"/>
    <w:rsid w:val="00F615A7"/>
    <w:rsid w:val="00F61718"/>
    <w:rsid w:val="00F61BD8"/>
    <w:rsid w:val="00F62334"/>
    <w:rsid w:val="00F62588"/>
    <w:rsid w:val="00F6266A"/>
    <w:rsid w:val="00F63040"/>
    <w:rsid w:val="00F638C3"/>
    <w:rsid w:val="00F63FF4"/>
    <w:rsid w:val="00F6479A"/>
    <w:rsid w:val="00F64BF3"/>
    <w:rsid w:val="00F64E83"/>
    <w:rsid w:val="00F650A0"/>
    <w:rsid w:val="00F658ED"/>
    <w:rsid w:val="00F65DC9"/>
    <w:rsid w:val="00F6641A"/>
    <w:rsid w:val="00F66543"/>
    <w:rsid w:val="00F66A52"/>
    <w:rsid w:val="00F66AD2"/>
    <w:rsid w:val="00F66F1A"/>
    <w:rsid w:val="00F6705D"/>
    <w:rsid w:val="00F673F8"/>
    <w:rsid w:val="00F67457"/>
    <w:rsid w:val="00F6749F"/>
    <w:rsid w:val="00F700D5"/>
    <w:rsid w:val="00F70DBC"/>
    <w:rsid w:val="00F70F3A"/>
    <w:rsid w:val="00F71117"/>
    <w:rsid w:val="00F712AF"/>
    <w:rsid w:val="00F7166F"/>
    <w:rsid w:val="00F71A3D"/>
    <w:rsid w:val="00F7243A"/>
    <w:rsid w:val="00F72E1B"/>
    <w:rsid w:val="00F73206"/>
    <w:rsid w:val="00F73260"/>
    <w:rsid w:val="00F73578"/>
    <w:rsid w:val="00F7371E"/>
    <w:rsid w:val="00F73BE7"/>
    <w:rsid w:val="00F73D53"/>
    <w:rsid w:val="00F73D6C"/>
    <w:rsid w:val="00F745A6"/>
    <w:rsid w:val="00F74E37"/>
    <w:rsid w:val="00F75019"/>
    <w:rsid w:val="00F756CB"/>
    <w:rsid w:val="00F75767"/>
    <w:rsid w:val="00F76195"/>
    <w:rsid w:val="00F76231"/>
    <w:rsid w:val="00F7652A"/>
    <w:rsid w:val="00F765B6"/>
    <w:rsid w:val="00F76D6F"/>
    <w:rsid w:val="00F76F16"/>
    <w:rsid w:val="00F771F6"/>
    <w:rsid w:val="00F77450"/>
    <w:rsid w:val="00F775C5"/>
    <w:rsid w:val="00F7773C"/>
    <w:rsid w:val="00F77BD5"/>
    <w:rsid w:val="00F77E8A"/>
    <w:rsid w:val="00F80024"/>
    <w:rsid w:val="00F807AF"/>
    <w:rsid w:val="00F815DA"/>
    <w:rsid w:val="00F81BCC"/>
    <w:rsid w:val="00F81F39"/>
    <w:rsid w:val="00F8214B"/>
    <w:rsid w:val="00F8235A"/>
    <w:rsid w:val="00F82364"/>
    <w:rsid w:val="00F825BA"/>
    <w:rsid w:val="00F829E0"/>
    <w:rsid w:val="00F83575"/>
    <w:rsid w:val="00F83800"/>
    <w:rsid w:val="00F839D3"/>
    <w:rsid w:val="00F83DDF"/>
    <w:rsid w:val="00F83E5A"/>
    <w:rsid w:val="00F844C5"/>
    <w:rsid w:val="00F84AA6"/>
    <w:rsid w:val="00F85741"/>
    <w:rsid w:val="00F8585C"/>
    <w:rsid w:val="00F85ACA"/>
    <w:rsid w:val="00F863AE"/>
    <w:rsid w:val="00F8643C"/>
    <w:rsid w:val="00F86B27"/>
    <w:rsid w:val="00F86B74"/>
    <w:rsid w:val="00F86BF9"/>
    <w:rsid w:val="00F86CC7"/>
    <w:rsid w:val="00F86F36"/>
    <w:rsid w:val="00F874E7"/>
    <w:rsid w:val="00F875F3"/>
    <w:rsid w:val="00F87B25"/>
    <w:rsid w:val="00F90492"/>
    <w:rsid w:val="00F9050D"/>
    <w:rsid w:val="00F9065D"/>
    <w:rsid w:val="00F90A12"/>
    <w:rsid w:val="00F90A24"/>
    <w:rsid w:val="00F90BD0"/>
    <w:rsid w:val="00F90FC0"/>
    <w:rsid w:val="00F91169"/>
    <w:rsid w:val="00F91409"/>
    <w:rsid w:val="00F9150C"/>
    <w:rsid w:val="00F91912"/>
    <w:rsid w:val="00F91A1C"/>
    <w:rsid w:val="00F91D6F"/>
    <w:rsid w:val="00F91FFA"/>
    <w:rsid w:val="00F92207"/>
    <w:rsid w:val="00F922E2"/>
    <w:rsid w:val="00F92614"/>
    <w:rsid w:val="00F92A79"/>
    <w:rsid w:val="00F92C52"/>
    <w:rsid w:val="00F92D39"/>
    <w:rsid w:val="00F9302C"/>
    <w:rsid w:val="00F9378B"/>
    <w:rsid w:val="00F93DA4"/>
    <w:rsid w:val="00F93DFC"/>
    <w:rsid w:val="00F94DDA"/>
    <w:rsid w:val="00F94F67"/>
    <w:rsid w:val="00F951CB"/>
    <w:rsid w:val="00F96364"/>
    <w:rsid w:val="00F9642C"/>
    <w:rsid w:val="00F9657B"/>
    <w:rsid w:val="00F96CA3"/>
    <w:rsid w:val="00F96D41"/>
    <w:rsid w:val="00F9749A"/>
    <w:rsid w:val="00F9791E"/>
    <w:rsid w:val="00FA018C"/>
    <w:rsid w:val="00FA06F2"/>
    <w:rsid w:val="00FA0744"/>
    <w:rsid w:val="00FA0910"/>
    <w:rsid w:val="00FA0F47"/>
    <w:rsid w:val="00FA0F68"/>
    <w:rsid w:val="00FA12F7"/>
    <w:rsid w:val="00FA1407"/>
    <w:rsid w:val="00FA15A1"/>
    <w:rsid w:val="00FA195B"/>
    <w:rsid w:val="00FA19DB"/>
    <w:rsid w:val="00FA1D2A"/>
    <w:rsid w:val="00FA2364"/>
    <w:rsid w:val="00FA2762"/>
    <w:rsid w:val="00FA27FC"/>
    <w:rsid w:val="00FA2CF0"/>
    <w:rsid w:val="00FA2FF7"/>
    <w:rsid w:val="00FA32FD"/>
    <w:rsid w:val="00FA37F8"/>
    <w:rsid w:val="00FA45FC"/>
    <w:rsid w:val="00FA4E75"/>
    <w:rsid w:val="00FA5039"/>
    <w:rsid w:val="00FA521A"/>
    <w:rsid w:val="00FA52A3"/>
    <w:rsid w:val="00FA57CE"/>
    <w:rsid w:val="00FA5B80"/>
    <w:rsid w:val="00FA60C2"/>
    <w:rsid w:val="00FA651F"/>
    <w:rsid w:val="00FA670A"/>
    <w:rsid w:val="00FA6993"/>
    <w:rsid w:val="00FA6C18"/>
    <w:rsid w:val="00FA6EA3"/>
    <w:rsid w:val="00FA702E"/>
    <w:rsid w:val="00FA7B58"/>
    <w:rsid w:val="00FA7E8F"/>
    <w:rsid w:val="00FB03D8"/>
    <w:rsid w:val="00FB0413"/>
    <w:rsid w:val="00FB0758"/>
    <w:rsid w:val="00FB0C9C"/>
    <w:rsid w:val="00FB1515"/>
    <w:rsid w:val="00FB160A"/>
    <w:rsid w:val="00FB17A3"/>
    <w:rsid w:val="00FB1921"/>
    <w:rsid w:val="00FB1D81"/>
    <w:rsid w:val="00FB1E2E"/>
    <w:rsid w:val="00FB1EE4"/>
    <w:rsid w:val="00FB2452"/>
    <w:rsid w:val="00FB2884"/>
    <w:rsid w:val="00FB2CC6"/>
    <w:rsid w:val="00FB2D26"/>
    <w:rsid w:val="00FB2F8C"/>
    <w:rsid w:val="00FB30D1"/>
    <w:rsid w:val="00FB35D7"/>
    <w:rsid w:val="00FB3E98"/>
    <w:rsid w:val="00FB4070"/>
    <w:rsid w:val="00FB40F5"/>
    <w:rsid w:val="00FB42AA"/>
    <w:rsid w:val="00FB4555"/>
    <w:rsid w:val="00FB4734"/>
    <w:rsid w:val="00FB475E"/>
    <w:rsid w:val="00FB4D9F"/>
    <w:rsid w:val="00FB4F31"/>
    <w:rsid w:val="00FB56E8"/>
    <w:rsid w:val="00FB578D"/>
    <w:rsid w:val="00FB6157"/>
    <w:rsid w:val="00FB6626"/>
    <w:rsid w:val="00FB66F0"/>
    <w:rsid w:val="00FB6D07"/>
    <w:rsid w:val="00FB6E40"/>
    <w:rsid w:val="00FB72E1"/>
    <w:rsid w:val="00FB7907"/>
    <w:rsid w:val="00FB7D92"/>
    <w:rsid w:val="00FC02E4"/>
    <w:rsid w:val="00FC10B3"/>
    <w:rsid w:val="00FC14B3"/>
    <w:rsid w:val="00FC15C5"/>
    <w:rsid w:val="00FC2A62"/>
    <w:rsid w:val="00FC32D5"/>
    <w:rsid w:val="00FC3656"/>
    <w:rsid w:val="00FC36AE"/>
    <w:rsid w:val="00FC3CC3"/>
    <w:rsid w:val="00FC4563"/>
    <w:rsid w:val="00FC46D3"/>
    <w:rsid w:val="00FC4BA9"/>
    <w:rsid w:val="00FC4C13"/>
    <w:rsid w:val="00FC4C93"/>
    <w:rsid w:val="00FC4F6B"/>
    <w:rsid w:val="00FC52D1"/>
    <w:rsid w:val="00FC559D"/>
    <w:rsid w:val="00FC5AE0"/>
    <w:rsid w:val="00FC5F65"/>
    <w:rsid w:val="00FC618F"/>
    <w:rsid w:val="00FC61B4"/>
    <w:rsid w:val="00FC62FA"/>
    <w:rsid w:val="00FC6619"/>
    <w:rsid w:val="00FC6EB1"/>
    <w:rsid w:val="00FC6FD6"/>
    <w:rsid w:val="00FC77AB"/>
    <w:rsid w:val="00FD092E"/>
    <w:rsid w:val="00FD0B82"/>
    <w:rsid w:val="00FD0B89"/>
    <w:rsid w:val="00FD0CD0"/>
    <w:rsid w:val="00FD0D04"/>
    <w:rsid w:val="00FD0D9A"/>
    <w:rsid w:val="00FD109F"/>
    <w:rsid w:val="00FD14B8"/>
    <w:rsid w:val="00FD1E59"/>
    <w:rsid w:val="00FD2046"/>
    <w:rsid w:val="00FD2635"/>
    <w:rsid w:val="00FD3363"/>
    <w:rsid w:val="00FD354A"/>
    <w:rsid w:val="00FD36EB"/>
    <w:rsid w:val="00FD36ED"/>
    <w:rsid w:val="00FD3D4A"/>
    <w:rsid w:val="00FD3DB2"/>
    <w:rsid w:val="00FD52FB"/>
    <w:rsid w:val="00FD56B1"/>
    <w:rsid w:val="00FD5887"/>
    <w:rsid w:val="00FD59A3"/>
    <w:rsid w:val="00FD5AFF"/>
    <w:rsid w:val="00FD5B77"/>
    <w:rsid w:val="00FD5C00"/>
    <w:rsid w:val="00FD5D0D"/>
    <w:rsid w:val="00FD64C6"/>
    <w:rsid w:val="00FD6FA1"/>
    <w:rsid w:val="00FD754D"/>
    <w:rsid w:val="00FD79AE"/>
    <w:rsid w:val="00FD7AAE"/>
    <w:rsid w:val="00FD7FCA"/>
    <w:rsid w:val="00FE03E9"/>
    <w:rsid w:val="00FE05A7"/>
    <w:rsid w:val="00FE0D8F"/>
    <w:rsid w:val="00FE1401"/>
    <w:rsid w:val="00FE1933"/>
    <w:rsid w:val="00FE1A4D"/>
    <w:rsid w:val="00FE1A58"/>
    <w:rsid w:val="00FE1E42"/>
    <w:rsid w:val="00FE2865"/>
    <w:rsid w:val="00FE2987"/>
    <w:rsid w:val="00FE2B26"/>
    <w:rsid w:val="00FE3105"/>
    <w:rsid w:val="00FE34F5"/>
    <w:rsid w:val="00FE393A"/>
    <w:rsid w:val="00FE3B72"/>
    <w:rsid w:val="00FE408B"/>
    <w:rsid w:val="00FE46FD"/>
    <w:rsid w:val="00FE4D5A"/>
    <w:rsid w:val="00FE5241"/>
    <w:rsid w:val="00FE5C0F"/>
    <w:rsid w:val="00FE5D75"/>
    <w:rsid w:val="00FE5E13"/>
    <w:rsid w:val="00FE5E41"/>
    <w:rsid w:val="00FE6494"/>
    <w:rsid w:val="00FE6828"/>
    <w:rsid w:val="00FE6BC2"/>
    <w:rsid w:val="00FE743A"/>
    <w:rsid w:val="00FE74D6"/>
    <w:rsid w:val="00FE75F2"/>
    <w:rsid w:val="00FE7707"/>
    <w:rsid w:val="00FE7DC1"/>
    <w:rsid w:val="00FF01CB"/>
    <w:rsid w:val="00FF029E"/>
    <w:rsid w:val="00FF0301"/>
    <w:rsid w:val="00FF0524"/>
    <w:rsid w:val="00FF0DCE"/>
    <w:rsid w:val="00FF0E1A"/>
    <w:rsid w:val="00FF1436"/>
    <w:rsid w:val="00FF1DAD"/>
    <w:rsid w:val="00FF1E8B"/>
    <w:rsid w:val="00FF209B"/>
    <w:rsid w:val="00FF21A6"/>
    <w:rsid w:val="00FF27BF"/>
    <w:rsid w:val="00FF3D1D"/>
    <w:rsid w:val="00FF413A"/>
    <w:rsid w:val="00FF4307"/>
    <w:rsid w:val="00FF43A4"/>
    <w:rsid w:val="00FF4611"/>
    <w:rsid w:val="00FF46F5"/>
    <w:rsid w:val="00FF4C8F"/>
    <w:rsid w:val="00FF52C7"/>
    <w:rsid w:val="00FF5333"/>
    <w:rsid w:val="00FF57F2"/>
    <w:rsid w:val="00FF590B"/>
    <w:rsid w:val="00FF5952"/>
    <w:rsid w:val="00FF5DB7"/>
    <w:rsid w:val="00FF6BC3"/>
    <w:rsid w:val="00FF6D9D"/>
    <w:rsid w:val="00FF6DC0"/>
    <w:rsid w:val="00FF6FC9"/>
    <w:rsid w:val="00FF7327"/>
    <w:rsid w:val="00FF73AF"/>
    <w:rsid w:val="00FF7608"/>
    <w:rsid w:val="00FF76B8"/>
    <w:rsid w:val="45715F73"/>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2C28D2EA-081E-4FF5-BFED-8BFCAC5A1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84AF8"/>
    <w:pPr>
      <w:spacing w:line="254" w:lineRule="auto"/>
    </w:pPr>
    <w:rPr>
      <w:sz w:val="24"/>
      <w:szCs w:val="24"/>
      <w:lang w:val="en-GB"/>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8610D1"/>
    <w:rPr>
      <w:b/>
      <w:i/>
      <w:color w:val="29769E" w:themeColor="accent1" w:themeTint="BF"/>
      <w:lang w:val="en-GB"/>
    </w:rPr>
  </w:style>
  <w:style w:type="paragraph" w:customStyle="1" w:styleId="ZustzlicherHinweis">
    <w:name w:val="Zusätzlicher Hinweis"/>
    <w:basedOn w:val="Standard"/>
    <w:link w:val="ZustzlicherHinweisZchn"/>
    <w:qFormat/>
    <w:rsid w:val="00326017"/>
    <w:rPr>
      <w:i/>
      <w:iCs/>
      <w:sz w:val="20"/>
      <w:szCs w:val="21"/>
    </w:rPr>
  </w:style>
  <w:style w:type="character" w:customStyle="1" w:styleId="ZustzlicherHinweisZchn">
    <w:name w:val="Zusätzlicher Hinweis Zchn"/>
    <w:basedOn w:val="Absatz-Standardschriftart"/>
    <w:link w:val="ZustzlicherHinweis"/>
    <w:rsid w:val="00326017"/>
    <w:rPr>
      <w:i/>
      <w:iCs/>
      <w:sz w:val="20"/>
      <w:szCs w:val="21"/>
      <w:lang w:val="en-GB"/>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517F21"/>
    <w:pPr>
      <w:numPr>
        <w:ilvl w:val="2"/>
        <w:numId w:val="2"/>
      </w:numPr>
      <w:spacing w:after="0"/>
      <w:ind w:left="993" w:hanging="993"/>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17F21"/>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26198"/>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26198"/>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Code">
    <w:name w:val="Code"/>
    <w:basedOn w:val="Standard"/>
    <w:link w:val="CodeZchn"/>
    <w:autoRedefine/>
    <w:qFormat/>
    <w:rsid w:val="00037A17"/>
    <w:rPr>
      <w:rFonts w:ascii="JetBrains Mono" w:hAnsi="JetBrains Mono" w:cs="JetBrains Mono"/>
      <w:noProof/>
      <w:sz w:val="20"/>
      <w:szCs w:val="20"/>
      <w:lang w:val="en-US"/>
    </w:rPr>
  </w:style>
  <w:style w:type="character" w:customStyle="1" w:styleId="CodeZchn">
    <w:name w:val="Code Zchn"/>
    <w:basedOn w:val="Absatz-Standardschriftart"/>
    <w:link w:val="Code"/>
    <w:rsid w:val="00037A17"/>
    <w:rPr>
      <w:rFonts w:ascii="JetBrains Mono" w:hAnsi="JetBrains Mono" w:cs="JetBrains Mono"/>
      <w:noProof/>
      <w:sz w:val="20"/>
      <w:szCs w:val="20"/>
      <w:lang w:val="en-US"/>
    </w:rPr>
  </w:style>
  <w:style w:type="paragraph" w:styleId="berarbeitung">
    <w:name w:val="Revision"/>
    <w:hidden/>
    <w:uiPriority w:val="99"/>
    <w:semiHidden/>
    <w:rsid w:val="00BA7609"/>
    <w:pPr>
      <w:spacing w:after="0" w:line="240" w:lineRule="auto"/>
    </w:pPr>
    <w:rPr>
      <w:sz w:val="24"/>
      <w:szCs w:val="24"/>
    </w:rPr>
  </w:style>
  <w:style w:type="character" w:styleId="Kommentarzeichen">
    <w:name w:val="annotation reference"/>
    <w:basedOn w:val="Absatz-Standardschriftart"/>
    <w:uiPriority w:val="99"/>
    <w:semiHidden/>
    <w:unhideWhenUsed/>
    <w:rsid w:val="00BA7609"/>
    <w:rPr>
      <w:sz w:val="16"/>
      <w:szCs w:val="16"/>
    </w:rPr>
  </w:style>
  <w:style w:type="paragraph" w:styleId="Kommentartext">
    <w:name w:val="annotation text"/>
    <w:basedOn w:val="Standard"/>
    <w:link w:val="KommentartextZchn"/>
    <w:uiPriority w:val="99"/>
    <w:unhideWhenUsed/>
    <w:rsid w:val="00BA7609"/>
    <w:pPr>
      <w:spacing w:line="240" w:lineRule="auto"/>
    </w:pPr>
    <w:rPr>
      <w:sz w:val="20"/>
      <w:szCs w:val="20"/>
    </w:rPr>
  </w:style>
  <w:style w:type="character" w:customStyle="1" w:styleId="KommentartextZchn">
    <w:name w:val="Kommentartext Zchn"/>
    <w:basedOn w:val="Absatz-Standardschriftart"/>
    <w:link w:val="Kommentartext"/>
    <w:uiPriority w:val="99"/>
    <w:rsid w:val="00BA7609"/>
    <w:rPr>
      <w:sz w:val="20"/>
      <w:szCs w:val="20"/>
    </w:rPr>
  </w:style>
  <w:style w:type="paragraph" w:styleId="Kommentarthema">
    <w:name w:val="annotation subject"/>
    <w:basedOn w:val="Kommentartext"/>
    <w:next w:val="Kommentartext"/>
    <w:link w:val="KommentarthemaZchn"/>
    <w:uiPriority w:val="99"/>
    <w:semiHidden/>
    <w:unhideWhenUsed/>
    <w:rsid w:val="00BA7609"/>
    <w:rPr>
      <w:b/>
      <w:bCs/>
    </w:rPr>
  </w:style>
  <w:style w:type="character" w:customStyle="1" w:styleId="KommentarthemaZchn">
    <w:name w:val="Kommentarthema Zchn"/>
    <w:basedOn w:val="KommentartextZchn"/>
    <w:link w:val="Kommentarthema"/>
    <w:uiPriority w:val="99"/>
    <w:semiHidden/>
    <w:rsid w:val="00BA7609"/>
    <w:rPr>
      <w:b/>
      <w:bCs/>
      <w:sz w:val="20"/>
      <w:szCs w:val="20"/>
    </w:rPr>
  </w:style>
  <w:style w:type="paragraph" w:styleId="Funotentext">
    <w:name w:val="footnote text"/>
    <w:basedOn w:val="Standard"/>
    <w:link w:val="FunotentextZchn"/>
    <w:uiPriority w:val="99"/>
    <w:semiHidden/>
    <w:unhideWhenUsed/>
    <w:rsid w:val="00B013B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13B9"/>
    <w:rPr>
      <w:sz w:val="20"/>
      <w:szCs w:val="20"/>
    </w:rPr>
  </w:style>
  <w:style w:type="character" w:styleId="Funotenzeichen">
    <w:name w:val="footnote reference"/>
    <w:basedOn w:val="Absatz-Standardschriftart"/>
    <w:uiPriority w:val="99"/>
    <w:semiHidden/>
    <w:unhideWhenUsed/>
    <w:rsid w:val="00B013B9"/>
    <w:rPr>
      <w:vertAlign w:val="superscript"/>
    </w:rPr>
  </w:style>
  <w:style w:type="paragraph" w:styleId="Beschriftung">
    <w:name w:val="caption"/>
    <w:basedOn w:val="Standard"/>
    <w:next w:val="Standard"/>
    <w:uiPriority w:val="35"/>
    <w:unhideWhenUsed/>
    <w:qFormat/>
    <w:rsid w:val="001027A0"/>
    <w:pPr>
      <w:spacing w:after="200" w:line="240" w:lineRule="auto"/>
    </w:pPr>
    <w:rPr>
      <w:i/>
      <w:iCs/>
      <w:color w:val="44546A" w:themeColor="text2"/>
      <w:sz w:val="18"/>
      <w:szCs w:val="18"/>
    </w:rPr>
  </w:style>
  <w:style w:type="paragraph" w:styleId="Aufzhlungszeichen">
    <w:name w:val="List Bullet"/>
    <w:basedOn w:val="Standard"/>
    <w:uiPriority w:val="99"/>
    <w:unhideWhenUsed/>
    <w:rsid w:val="000F5C3F"/>
    <w:pPr>
      <w:numPr>
        <w:numId w:val="34"/>
      </w:numPr>
      <w:contextualSpacing/>
    </w:pPr>
  </w:style>
  <w:style w:type="character" w:styleId="Seitenzahl">
    <w:name w:val="page number"/>
    <w:basedOn w:val="Absatz-Standardschriftart"/>
    <w:uiPriority w:val="99"/>
    <w:semiHidden/>
    <w:unhideWhenUsed/>
    <w:rsid w:val="00E32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71650">
      <w:bodyDiv w:val="1"/>
      <w:marLeft w:val="0"/>
      <w:marRight w:val="0"/>
      <w:marTop w:val="0"/>
      <w:marBottom w:val="0"/>
      <w:divBdr>
        <w:top w:val="none" w:sz="0" w:space="0" w:color="auto"/>
        <w:left w:val="none" w:sz="0" w:space="0" w:color="auto"/>
        <w:bottom w:val="none" w:sz="0" w:space="0" w:color="auto"/>
        <w:right w:val="none" w:sz="0" w:space="0" w:color="auto"/>
      </w:divBdr>
    </w:div>
    <w:div w:id="1234702790">
      <w:bodyDiv w:val="1"/>
      <w:marLeft w:val="0"/>
      <w:marRight w:val="0"/>
      <w:marTop w:val="0"/>
      <w:marBottom w:val="0"/>
      <w:divBdr>
        <w:top w:val="none" w:sz="0" w:space="0" w:color="auto"/>
        <w:left w:val="none" w:sz="0" w:space="0" w:color="auto"/>
        <w:bottom w:val="none" w:sz="0" w:space="0" w:color="auto"/>
        <w:right w:val="none" w:sz="0" w:space="0" w:color="auto"/>
      </w:divBdr>
    </w:div>
    <w:div w:id="1240864554">
      <w:bodyDiv w:val="1"/>
      <w:marLeft w:val="0"/>
      <w:marRight w:val="0"/>
      <w:marTop w:val="0"/>
      <w:marBottom w:val="0"/>
      <w:divBdr>
        <w:top w:val="none" w:sz="0" w:space="0" w:color="auto"/>
        <w:left w:val="none" w:sz="0" w:space="0" w:color="auto"/>
        <w:bottom w:val="none" w:sz="0" w:space="0" w:color="auto"/>
        <w:right w:val="none" w:sz="0" w:space="0" w:color="auto"/>
      </w:divBdr>
    </w:div>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9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574506578">
          <w:marLeft w:val="0"/>
          <w:marRight w:val="0"/>
          <w:marTop w:val="0"/>
          <w:marBottom w:val="0"/>
          <w:divBdr>
            <w:top w:val="none" w:sz="0" w:space="0" w:color="auto"/>
            <w:left w:val="none" w:sz="0" w:space="0" w:color="auto"/>
            <w:bottom w:val="none" w:sz="0" w:space="0" w:color="auto"/>
            <w:right w:val="none" w:sz="0" w:space="0" w:color="auto"/>
          </w:divBdr>
          <w:divsChild>
            <w:div w:id="185413808">
              <w:marLeft w:val="450"/>
              <w:marRight w:val="0"/>
              <w:marTop w:val="0"/>
              <w:marBottom w:val="0"/>
              <w:divBdr>
                <w:top w:val="none" w:sz="0" w:space="0" w:color="auto"/>
                <w:left w:val="single" w:sz="6" w:space="23" w:color="404547"/>
                <w:bottom w:val="none" w:sz="0" w:space="0" w:color="auto"/>
                <w:right w:val="none" w:sz="0" w:space="0" w:color="auto"/>
              </w:divBdr>
              <w:divsChild>
                <w:div w:id="1522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1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6939</Words>
  <Characters>43722</Characters>
  <Application>Microsoft Office Word</Application>
  <DocSecurity>0</DocSecurity>
  <Lines>364</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50560</CharactersWithSpaces>
  <SharedDoc>false</SharedDoc>
  <HLinks>
    <vt:vector size="42" baseType="variant">
      <vt:variant>
        <vt:i4>5963794</vt:i4>
      </vt:variant>
      <vt:variant>
        <vt:i4>18</vt:i4>
      </vt:variant>
      <vt:variant>
        <vt:i4>0</vt:i4>
      </vt:variant>
      <vt:variant>
        <vt:i4>5</vt:i4>
      </vt:variant>
      <vt:variant>
        <vt:lpwstr>https://www.ibm.com/topics/regularization</vt:lpwstr>
      </vt:variant>
      <vt:variant>
        <vt:lpwstr/>
      </vt:variant>
      <vt:variant>
        <vt:i4>7864366</vt:i4>
      </vt:variant>
      <vt:variant>
        <vt:i4>15</vt:i4>
      </vt:variant>
      <vt:variant>
        <vt:i4>0</vt:i4>
      </vt:variant>
      <vt:variant>
        <vt:i4>5</vt:i4>
      </vt:variant>
      <vt:variant>
        <vt:lpwstr>https://towardsdatascience.com/stochastic-gradient-descent-explained-in-real-life-predicting-your-pizzas-cooking-time-b7639d5e6a32</vt:lpwstr>
      </vt:variant>
      <vt:variant>
        <vt:lpwstr/>
      </vt:variant>
      <vt:variant>
        <vt:i4>8126498</vt:i4>
      </vt:variant>
      <vt:variant>
        <vt:i4>12</vt:i4>
      </vt:variant>
      <vt:variant>
        <vt:i4>0</vt:i4>
      </vt:variant>
      <vt:variant>
        <vt:i4>5</vt:i4>
      </vt:variant>
      <vt:variant>
        <vt:lpwstr>https://www.youtube.com/watch?v=IHZwWFHWa-w</vt:lpwstr>
      </vt:variant>
      <vt:variant>
        <vt:lpwstr/>
      </vt:variant>
      <vt:variant>
        <vt:i4>7864355</vt:i4>
      </vt:variant>
      <vt:variant>
        <vt:i4>9</vt:i4>
      </vt:variant>
      <vt:variant>
        <vt:i4>0</vt:i4>
      </vt:variant>
      <vt:variant>
        <vt:i4>5</vt:i4>
      </vt:variant>
      <vt:variant>
        <vt:lpwstr>https://www.youtube.com/watch?v=9wCnvr7Xw4E</vt:lpwstr>
      </vt:variant>
      <vt:variant>
        <vt:lpwstr/>
      </vt:variant>
      <vt:variant>
        <vt:i4>3276878</vt:i4>
      </vt:variant>
      <vt:variant>
        <vt:i4>6</vt:i4>
      </vt:variant>
      <vt:variant>
        <vt:i4>0</vt:i4>
      </vt:variant>
      <vt:variant>
        <vt:i4>5</vt:i4>
      </vt:variant>
      <vt:variant>
        <vt:lpwstr>https://www.youtube.com/watch?v=_IgyaD7vOOA</vt:lpwstr>
      </vt:variant>
      <vt:variant>
        <vt:lpwstr/>
      </vt:variant>
      <vt:variant>
        <vt:i4>3473462</vt:i4>
      </vt:variant>
      <vt:variant>
        <vt:i4>3</vt:i4>
      </vt:variant>
      <vt:variant>
        <vt:i4>0</vt:i4>
      </vt:variant>
      <vt:variant>
        <vt:i4>5</vt:i4>
      </vt:variant>
      <vt:variant>
        <vt:lpwstr>https://www.youtube.com/watch?v=WeYsTmIzjkw</vt:lpwstr>
      </vt:variant>
      <vt:variant>
        <vt:lpwstr/>
      </vt:variant>
      <vt:variant>
        <vt:i4>3538993</vt:i4>
      </vt:variant>
      <vt:variant>
        <vt:i4>0</vt:i4>
      </vt:variant>
      <vt:variant>
        <vt:i4>0</vt:i4>
      </vt:variant>
      <vt:variant>
        <vt:i4>5</vt:i4>
      </vt:variant>
      <vt:variant>
        <vt:lpwstr>https://media.giphy.com/media/CWx3Qijmkf4746TtGu/giphy.gif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987</cp:revision>
  <cp:lastPrinted>2023-01-09T22:34:00Z</cp:lastPrinted>
  <dcterms:created xsi:type="dcterms:W3CDTF">2023-09-24T16:30:00Z</dcterms:created>
  <dcterms:modified xsi:type="dcterms:W3CDTF">2024-05-28T13:02:00Z</dcterms:modified>
</cp:coreProperties>
</file>